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35B2" w:rsidRDefault="00E078A4">
      <w:r>
        <w:rPr>
          <w:rFonts w:cs="Arial"/>
          <w:noProof/>
        </w:rPr>
        <w:drawing>
          <wp:anchor distT="0" distB="0" distL="114300" distR="114300" simplePos="0" relativeHeight="251657728" behindDoc="1" locked="0" layoutInCell="1" allowOverlap="1">
            <wp:simplePos x="0" y="0"/>
            <wp:positionH relativeFrom="column">
              <wp:posOffset>-920115</wp:posOffset>
            </wp:positionH>
            <wp:positionV relativeFrom="paragraph">
              <wp:posOffset>-1234440</wp:posOffset>
            </wp:positionV>
            <wp:extent cx="7592060" cy="10744200"/>
            <wp:effectExtent l="19050" t="0" r="8890" b="0"/>
            <wp:wrapNone/>
            <wp:docPr id="26" name="图片 26"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未标题-1"/>
                    <pic:cNvPicPr>
                      <a:picLocks noChangeAspect="1" noChangeArrowheads="1"/>
                    </pic:cNvPicPr>
                  </pic:nvPicPr>
                  <pic:blipFill>
                    <a:blip r:embed="rId8" cstate="print"/>
                    <a:srcRect/>
                    <a:stretch>
                      <a:fillRect/>
                    </a:stretch>
                  </pic:blipFill>
                  <pic:spPr bwMode="auto">
                    <a:xfrm>
                      <a:off x="0" y="0"/>
                      <a:ext cx="7592060" cy="10744200"/>
                    </a:xfrm>
                    <a:prstGeom prst="rect">
                      <a:avLst/>
                    </a:prstGeom>
                    <a:noFill/>
                    <a:ln w="9525">
                      <a:noFill/>
                      <a:miter lim="800000"/>
                      <a:headEnd/>
                      <a:tailEnd/>
                    </a:ln>
                  </pic:spPr>
                </pic:pic>
              </a:graphicData>
            </a:graphic>
          </wp:anchor>
        </w:drawing>
      </w:r>
    </w:p>
    <w:p w:rsidR="003C35B2" w:rsidRDefault="003C35B2"/>
    <w:p w:rsidR="003C35B2" w:rsidRDefault="003C35B2"/>
    <w:tbl>
      <w:tblPr>
        <w:tblStyle w:val="af7"/>
        <w:tblpPr w:leftFromText="180" w:rightFromText="180" w:vertAnchor="page" w:horzAnchor="margin" w:tblpXSpec="right" w:tblpY="965"/>
        <w:tblW w:w="2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69"/>
      </w:tblGrid>
      <w:tr w:rsidR="001953F0">
        <w:trPr>
          <w:trHeight w:val="187"/>
        </w:trPr>
        <w:tc>
          <w:tcPr>
            <w:tcW w:w="2269" w:type="dxa"/>
            <w:shd w:val="clear" w:color="auto" w:fill="auto"/>
          </w:tcPr>
          <w:p w:rsidR="001953F0" w:rsidRPr="004842D9" w:rsidRDefault="001953F0" w:rsidP="001953F0">
            <w:pPr>
              <w:pStyle w:val="af9"/>
              <w:rPr>
                <w:rFonts w:ascii="黑体"/>
              </w:rPr>
            </w:pPr>
          </w:p>
        </w:tc>
      </w:tr>
    </w:tbl>
    <w:p w:rsidR="0079516D" w:rsidRDefault="0079516D" w:rsidP="004E2721">
      <w:pPr>
        <w:pStyle w:val="affa"/>
      </w:pPr>
    </w:p>
    <w:p w:rsidR="00C16840" w:rsidRDefault="00C16840" w:rsidP="004E2721">
      <w:pPr>
        <w:pStyle w:val="affa"/>
      </w:pPr>
    </w:p>
    <w:tbl>
      <w:tblPr>
        <w:tblStyle w:val="af7"/>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566"/>
      </w:tblGrid>
      <w:tr w:rsidR="00F66142">
        <w:tc>
          <w:tcPr>
            <w:tcW w:w="9566" w:type="dxa"/>
          </w:tcPr>
          <w:p w:rsidR="00F66142" w:rsidRDefault="00E078A4" w:rsidP="00E078A4">
            <w:pPr>
              <w:pStyle w:val="afc"/>
            </w:pPr>
            <w:r>
              <w:rPr>
                <w:rFonts w:hint="eastAsia"/>
              </w:rPr>
              <w:t>TD-LTE</w:t>
            </w:r>
            <w:r>
              <w:rPr>
                <w:rFonts w:hint="eastAsia"/>
              </w:rPr>
              <w:t>覆盖专题优化指导书</w:t>
            </w:r>
          </w:p>
        </w:tc>
      </w:tr>
      <w:tr w:rsidR="009A474A" w:rsidTr="00E36134">
        <w:tc>
          <w:tcPr>
            <w:tcW w:w="9566" w:type="dxa"/>
          </w:tcPr>
          <w:p w:rsidR="009A474A" w:rsidRDefault="009A474A" w:rsidP="007E2D19">
            <w:pPr>
              <w:pStyle w:val="afd"/>
            </w:pPr>
          </w:p>
        </w:tc>
      </w:tr>
      <w:tr w:rsidR="00F66142" w:rsidRPr="001B1488">
        <w:tc>
          <w:tcPr>
            <w:tcW w:w="9566" w:type="dxa"/>
          </w:tcPr>
          <w:p w:rsidR="00F66142" w:rsidRPr="001B1488" w:rsidRDefault="00F66142" w:rsidP="00C16840">
            <w:pPr>
              <w:pStyle w:val="afd"/>
            </w:pPr>
          </w:p>
        </w:tc>
      </w:tr>
    </w:tbl>
    <w:p w:rsidR="00F66142" w:rsidRPr="00CD5B36" w:rsidRDefault="00F66142" w:rsidP="004E2721">
      <w:pPr>
        <w:pStyle w:val="affa"/>
        <w:sectPr w:rsidR="00F66142" w:rsidRPr="00CD5B36" w:rsidSect="00454763">
          <w:headerReference w:type="even" r:id="rId9"/>
          <w:headerReference w:type="default" r:id="rId10"/>
          <w:footerReference w:type="even" r:id="rId11"/>
          <w:footerReference w:type="default" r:id="rId12"/>
          <w:headerReference w:type="first" r:id="rId13"/>
          <w:footerReference w:type="first" r:id="rId14"/>
          <w:pgSz w:w="11907" w:h="16840" w:code="9"/>
          <w:pgMar w:top="1899" w:right="1100" w:bottom="1899" w:left="1457" w:header="601" w:footer="799" w:gutter="0"/>
          <w:pgNumType w:fmt="upperRoman" w:start="1"/>
          <w:cols w:space="720"/>
          <w:titlePg/>
        </w:sectPr>
      </w:pPr>
    </w:p>
    <w:p w:rsidR="00BD6432" w:rsidRPr="0043606B" w:rsidRDefault="00BD6432"/>
    <w:tbl>
      <w:tblPr>
        <w:tblStyle w:val="af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96"/>
        <w:gridCol w:w="8124"/>
      </w:tblGrid>
      <w:tr w:rsidR="00E24F64" w:rsidRPr="00B17138" w:rsidTr="00796223">
        <w:trPr>
          <w:trHeight w:val="6887"/>
        </w:trPr>
        <w:tc>
          <w:tcPr>
            <w:tcW w:w="9120" w:type="dxa"/>
            <w:gridSpan w:val="2"/>
          </w:tcPr>
          <w:p w:rsidR="0022411A" w:rsidRDefault="007C4E37" w:rsidP="00253962">
            <w:pPr>
              <w:pStyle w:val="BlockLabel"/>
            </w:pPr>
            <w:r w:rsidRPr="00253962">
              <w:rPr>
                <w:rFonts w:hint="eastAsia"/>
              </w:rPr>
              <w:t>法律声明</w:t>
            </w:r>
          </w:p>
          <w:p w:rsidR="00253962" w:rsidRPr="00D57847" w:rsidRDefault="00253962" w:rsidP="00253962"/>
          <w:p w:rsidR="00025571" w:rsidRDefault="00025571" w:rsidP="00253962">
            <w:pPr>
              <w:pStyle w:val="Copyright0"/>
              <w:rPr>
                <w:lang w:eastAsia="zh-CN"/>
              </w:rPr>
            </w:pPr>
            <w:r w:rsidRPr="00025571">
              <w:rPr>
                <w:lang w:eastAsia="zh-CN"/>
              </w:rPr>
              <w:t>若</w:t>
            </w:r>
            <w:r w:rsidRPr="00025571">
              <w:rPr>
                <w:rFonts w:hint="eastAsia"/>
                <w:lang w:eastAsia="zh-CN"/>
              </w:rPr>
              <w:t>接收中兴通讯股份有限公司（以下称为“中兴通讯”）的此份文档</w:t>
            </w:r>
            <w:r w:rsidRPr="00025571">
              <w:rPr>
                <w:lang w:eastAsia="zh-CN"/>
              </w:rPr>
              <w:t>，即表示您已同意以下条款。若不同意以下条款，请停止使用本</w:t>
            </w:r>
            <w:r w:rsidRPr="00025571">
              <w:rPr>
                <w:rFonts w:hint="eastAsia"/>
                <w:lang w:eastAsia="zh-CN"/>
              </w:rPr>
              <w:t>文档</w:t>
            </w:r>
            <w:r w:rsidRPr="00025571">
              <w:rPr>
                <w:lang w:eastAsia="zh-CN"/>
              </w:rPr>
              <w:t>。</w:t>
            </w:r>
          </w:p>
          <w:p w:rsidR="00025571" w:rsidRPr="002D06D9" w:rsidRDefault="00025571" w:rsidP="00253962">
            <w:pPr>
              <w:pStyle w:val="Copyright0"/>
              <w:rPr>
                <w:lang w:eastAsia="zh-CN"/>
              </w:rPr>
            </w:pPr>
          </w:p>
          <w:p w:rsidR="007C4E37" w:rsidRPr="002D06D9" w:rsidRDefault="002D06D9" w:rsidP="00253962">
            <w:pPr>
              <w:pStyle w:val="Copyright0"/>
              <w:rPr>
                <w:lang w:eastAsia="zh-CN"/>
              </w:rPr>
            </w:pPr>
            <w:r w:rsidRPr="002D06D9">
              <w:rPr>
                <w:rFonts w:hint="eastAsia"/>
                <w:lang w:eastAsia="zh-CN"/>
              </w:rPr>
              <w:t>本文档</w:t>
            </w:r>
            <w:r w:rsidRPr="002D06D9">
              <w:rPr>
                <w:lang w:eastAsia="zh-CN"/>
              </w:rPr>
              <w:t>版权所有</w:t>
            </w:r>
            <w:r w:rsidRPr="002D06D9">
              <w:rPr>
                <w:rFonts w:hint="eastAsia"/>
                <w:lang w:eastAsia="zh-CN"/>
              </w:rPr>
              <w:t>中兴通讯股份有限</w:t>
            </w:r>
            <w:r w:rsidRPr="002D06D9">
              <w:rPr>
                <w:lang w:eastAsia="zh-CN"/>
              </w:rPr>
              <w:t>公司。保留任何未在本</w:t>
            </w:r>
            <w:r w:rsidRPr="002D06D9">
              <w:rPr>
                <w:rFonts w:hint="eastAsia"/>
                <w:lang w:eastAsia="zh-CN"/>
              </w:rPr>
              <w:t>文档</w:t>
            </w:r>
            <w:r w:rsidRPr="002D06D9">
              <w:rPr>
                <w:lang w:eastAsia="zh-CN"/>
              </w:rPr>
              <w:t>中明示授予的权利。</w:t>
            </w:r>
            <w:r w:rsidRPr="002D06D9">
              <w:rPr>
                <w:rFonts w:hint="eastAsia"/>
                <w:lang w:eastAsia="zh-CN"/>
              </w:rPr>
              <w:t>文档中涉及中兴通讯的专有信息。</w:t>
            </w:r>
            <w:r w:rsidRPr="002D06D9">
              <w:rPr>
                <w:lang w:eastAsia="zh-CN"/>
              </w:rPr>
              <w:t>未经</w:t>
            </w:r>
            <w:r w:rsidRPr="002D06D9">
              <w:rPr>
                <w:rFonts w:hint="eastAsia"/>
                <w:lang w:eastAsia="zh-CN"/>
              </w:rPr>
              <w:t>中兴通讯</w:t>
            </w:r>
            <w:r w:rsidRPr="002D06D9">
              <w:rPr>
                <w:lang w:eastAsia="zh-CN"/>
              </w:rPr>
              <w:t>事先书面许可，</w:t>
            </w:r>
            <w:r w:rsidRPr="002D06D9">
              <w:rPr>
                <w:rFonts w:hint="eastAsia"/>
                <w:lang w:eastAsia="zh-CN"/>
              </w:rPr>
              <w:t>任何单位和个人不得复制、传递、分发、使用和泄漏该文档以及该文档包含的任何图片、表格、数据及其他信息</w:t>
            </w:r>
            <w:r w:rsidR="007C4E37" w:rsidRPr="002D06D9">
              <w:rPr>
                <w:rFonts w:hint="eastAsia"/>
                <w:lang w:eastAsia="zh-CN"/>
              </w:rPr>
              <w:t>。</w:t>
            </w:r>
          </w:p>
          <w:p w:rsidR="007C4E37" w:rsidRPr="002D06D9" w:rsidRDefault="007C4E37" w:rsidP="00253962">
            <w:pPr>
              <w:pStyle w:val="Copyright0"/>
              <w:rPr>
                <w:lang w:eastAsia="zh-CN"/>
              </w:rPr>
            </w:pPr>
          </w:p>
          <w:p w:rsidR="0022411A" w:rsidRPr="00253962" w:rsidRDefault="00E078A4" w:rsidP="00253962">
            <w:pPr>
              <w:pStyle w:val="Copyright0"/>
              <w:rPr>
                <w:lang w:eastAsia="zh-CN"/>
              </w:rPr>
            </w:pPr>
            <w:r>
              <w:rPr>
                <w:noProof/>
                <w:lang w:eastAsia="zh-CN"/>
              </w:rPr>
              <w:drawing>
                <wp:inline distT="0" distB="0" distL="0" distR="0">
                  <wp:extent cx="266700" cy="15240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66700" cy="152400"/>
                          </a:xfrm>
                          <a:prstGeom prst="rect">
                            <a:avLst/>
                          </a:prstGeom>
                          <a:noFill/>
                          <a:ln w="9525">
                            <a:noFill/>
                            <a:miter lim="800000"/>
                            <a:headEnd/>
                            <a:tailEnd/>
                          </a:ln>
                        </pic:spPr>
                      </pic:pic>
                    </a:graphicData>
                  </a:graphic>
                </wp:inline>
              </w:drawing>
            </w:r>
            <w:r w:rsidR="002D06D9" w:rsidRPr="00253962">
              <w:rPr>
                <w:rFonts w:hint="eastAsia"/>
                <w:lang w:eastAsia="zh-CN"/>
              </w:rPr>
              <w:t>和</w:t>
            </w:r>
            <w:r>
              <w:rPr>
                <w:rFonts w:hint="eastAsia"/>
                <w:noProof/>
                <w:lang w:eastAsia="zh-CN"/>
              </w:rPr>
              <w:drawing>
                <wp:inline distT="0" distB="0" distL="0" distR="0">
                  <wp:extent cx="504825" cy="152400"/>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04825" cy="152400"/>
                          </a:xfrm>
                          <a:prstGeom prst="rect">
                            <a:avLst/>
                          </a:prstGeom>
                          <a:noFill/>
                          <a:ln w="9525">
                            <a:noFill/>
                            <a:miter lim="800000"/>
                            <a:headEnd/>
                            <a:tailEnd/>
                          </a:ln>
                        </pic:spPr>
                      </pic:pic>
                    </a:graphicData>
                  </a:graphic>
                </wp:inline>
              </w:drawing>
            </w:r>
            <w:r w:rsidR="002D06D9" w:rsidRPr="00253962">
              <w:rPr>
                <w:rFonts w:hint="eastAsia"/>
                <w:lang w:eastAsia="zh-CN"/>
              </w:rPr>
              <w:t>是中兴通讯的注册商标。中兴通讯产品的名称和标志是中兴通讯的商标或注册商标。在本文档中提及的其他产品或公司名称可能是其各自所有者的商标或注册商标。在未经中兴通讯或第三方权利人事先书面同意的情况下，阅读本文档并不表示以默示、不可反言或其他方式授予阅读者任何使用本文档中出现的任何标记的权利。</w:t>
            </w:r>
          </w:p>
          <w:p w:rsidR="00B12293" w:rsidRPr="00253962" w:rsidRDefault="00B12293" w:rsidP="00253962">
            <w:pPr>
              <w:pStyle w:val="Copyright0"/>
              <w:rPr>
                <w:lang w:eastAsia="zh-CN"/>
              </w:rPr>
            </w:pPr>
          </w:p>
          <w:p w:rsidR="00B12293" w:rsidRPr="00253962" w:rsidRDefault="00B12293" w:rsidP="00253962">
            <w:pPr>
              <w:pStyle w:val="Copyright0"/>
              <w:rPr>
                <w:lang w:eastAsia="zh-CN"/>
              </w:rPr>
            </w:pPr>
            <w:r w:rsidRPr="00253962">
              <w:rPr>
                <w:rFonts w:hint="eastAsia"/>
                <w:lang w:eastAsia="zh-CN"/>
              </w:rPr>
              <w:t>本产品符合有关环境保护和人身安全方面的设计要求，产品的存放、使用和弃置应遵照产品手册、相关合同或相关国法律、法规的要求进行。</w:t>
            </w:r>
          </w:p>
          <w:p w:rsidR="00B12293" w:rsidRPr="00D57847" w:rsidRDefault="00B12293" w:rsidP="00253962">
            <w:pPr>
              <w:pStyle w:val="Copyright0"/>
              <w:rPr>
                <w:lang w:eastAsia="zh-CN"/>
              </w:rPr>
            </w:pPr>
          </w:p>
          <w:p w:rsidR="00B12293" w:rsidRPr="002D06D9" w:rsidRDefault="00025571" w:rsidP="00253962">
            <w:pPr>
              <w:pStyle w:val="Copyright0"/>
              <w:rPr>
                <w:rFonts w:cs="Arial"/>
                <w:szCs w:val="21"/>
                <w:lang w:eastAsia="zh-CN"/>
              </w:rPr>
            </w:pPr>
            <w:r w:rsidRPr="00253962">
              <w:rPr>
                <w:rFonts w:hint="eastAsia"/>
                <w:lang w:eastAsia="zh-CN"/>
              </w:rPr>
              <w:t>本文档按“现状”和“仅此状态”提供。本文档中的信息随着中兴通讯产品和技术的进步将不断更新，中兴通讯不再通知此类信息的更新。</w:t>
            </w:r>
          </w:p>
        </w:tc>
      </w:tr>
      <w:tr w:rsidR="00E24F64" w:rsidTr="00796223">
        <w:trPr>
          <w:trHeight w:val="930"/>
        </w:trPr>
        <w:tc>
          <w:tcPr>
            <w:tcW w:w="9120" w:type="dxa"/>
            <w:gridSpan w:val="2"/>
          </w:tcPr>
          <w:p w:rsidR="00253962" w:rsidRPr="00253962" w:rsidRDefault="004B63B1" w:rsidP="00253962">
            <w:pPr>
              <w:pStyle w:val="BlockLabel"/>
            </w:pPr>
            <w:r w:rsidRPr="00253962">
              <w:rPr>
                <w:rFonts w:hint="eastAsia"/>
              </w:rPr>
              <w:t>中兴通讯股份有限公司</w:t>
            </w:r>
          </w:p>
        </w:tc>
      </w:tr>
      <w:tr w:rsidR="00E24F64" w:rsidRPr="00917D64" w:rsidTr="00796223">
        <w:trPr>
          <w:trHeight w:val="371"/>
        </w:trPr>
        <w:tc>
          <w:tcPr>
            <w:tcW w:w="996" w:type="dxa"/>
          </w:tcPr>
          <w:p w:rsidR="00E24F64" w:rsidRPr="00031E71" w:rsidRDefault="004B63B1" w:rsidP="004A41E2">
            <w:pPr>
              <w:pStyle w:val="Copyright"/>
              <w:jc w:val="both"/>
              <w:rPr>
                <w:rFonts w:ascii="宋体" w:hAnsi="宋体"/>
                <w:b/>
                <w:color w:val="auto"/>
                <w:sz w:val="21"/>
                <w:szCs w:val="21"/>
                <w:lang w:eastAsia="zh-CN"/>
              </w:rPr>
            </w:pPr>
            <w:r w:rsidRPr="00031E71">
              <w:rPr>
                <w:rFonts w:ascii="宋体" w:hAnsi="宋体" w:hint="eastAsia"/>
                <w:b/>
                <w:color w:val="auto"/>
                <w:sz w:val="21"/>
                <w:szCs w:val="21"/>
                <w:lang w:eastAsia="zh-CN"/>
              </w:rPr>
              <w:t>地址</w:t>
            </w:r>
            <w:r w:rsidR="00E24F64" w:rsidRPr="00031E71">
              <w:rPr>
                <w:rFonts w:ascii="宋体" w:hAnsi="宋体"/>
                <w:b/>
                <w:color w:val="auto"/>
                <w:sz w:val="21"/>
                <w:szCs w:val="21"/>
                <w:lang w:eastAsia="zh-CN"/>
              </w:rPr>
              <w:t>:</w:t>
            </w:r>
          </w:p>
        </w:tc>
        <w:tc>
          <w:tcPr>
            <w:tcW w:w="8124" w:type="dxa"/>
          </w:tcPr>
          <w:p w:rsidR="00917D64" w:rsidRPr="00041481" w:rsidRDefault="00E306FA" w:rsidP="00041481">
            <w:pPr>
              <w:pStyle w:val="Copyright"/>
              <w:jc w:val="both"/>
              <w:rPr>
                <w:rFonts w:ascii="宋体" w:hAnsi="Arial" w:cs="宋体"/>
                <w:b/>
                <w:bCs/>
                <w:color w:val="000000"/>
                <w:sz w:val="24"/>
                <w:lang w:eastAsia="zh-CN"/>
              </w:rPr>
            </w:pPr>
            <w:r w:rsidRPr="00041481">
              <w:rPr>
                <w:rFonts w:ascii="宋体" w:hAnsi="宋体" w:hint="eastAsia"/>
                <w:color w:val="auto"/>
                <w:sz w:val="21"/>
                <w:szCs w:val="21"/>
                <w:lang w:eastAsia="zh-CN"/>
              </w:rPr>
              <w:t>中国</w:t>
            </w:r>
            <w:r w:rsidR="00041481" w:rsidRPr="00041481">
              <w:rPr>
                <w:rFonts w:ascii="宋体" w:hAnsi="宋体" w:hint="eastAsia"/>
                <w:color w:val="auto"/>
                <w:sz w:val="21"/>
                <w:szCs w:val="21"/>
                <w:lang w:eastAsia="zh-CN"/>
              </w:rPr>
              <w:t>深圳市科技南路</w:t>
            </w:r>
            <w:r w:rsidR="00041481" w:rsidRPr="00041481">
              <w:rPr>
                <w:rFonts w:ascii="宋体" w:hAnsi="宋体"/>
                <w:color w:val="auto"/>
                <w:sz w:val="21"/>
                <w:szCs w:val="21"/>
                <w:lang w:eastAsia="zh-CN"/>
              </w:rPr>
              <w:t>55</w:t>
            </w:r>
            <w:r w:rsidR="00041481" w:rsidRPr="00041481">
              <w:rPr>
                <w:rFonts w:ascii="宋体" w:hAnsi="宋体" w:hint="eastAsia"/>
                <w:color w:val="auto"/>
                <w:sz w:val="21"/>
                <w:szCs w:val="21"/>
                <w:lang w:eastAsia="zh-CN"/>
              </w:rPr>
              <w:t>号</w:t>
            </w:r>
          </w:p>
        </w:tc>
      </w:tr>
      <w:tr w:rsidR="00E306FA" w:rsidRPr="00917D64" w:rsidTr="00796223">
        <w:trPr>
          <w:trHeight w:val="371"/>
        </w:trPr>
        <w:tc>
          <w:tcPr>
            <w:tcW w:w="996" w:type="dxa"/>
          </w:tcPr>
          <w:p w:rsidR="00E306FA" w:rsidRPr="00031E71" w:rsidRDefault="00E306FA" w:rsidP="004A41E2">
            <w:pPr>
              <w:pStyle w:val="Copyright"/>
              <w:jc w:val="both"/>
              <w:rPr>
                <w:rFonts w:ascii="宋体" w:hAnsi="宋体"/>
                <w:b/>
                <w:color w:val="auto"/>
                <w:sz w:val="21"/>
                <w:szCs w:val="21"/>
                <w:lang w:eastAsia="zh-CN"/>
              </w:rPr>
            </w:pPr>
            <w:r w:rsidRPr="00031E71">
              <w:rPr>
                <w:rFonts w:ascii="宋体" w:hAnsi="宋体" w:hint="eastAsia"/>
                <w:b/>
                <w:color w:val="auto"/>
                <w:sz w:val="21"/>
                <w:szCs w:val="21"/>
                <w:lang w:eastAsia="zh-CN"/>
              </w:rPr>
              <w:t>邮编</w:t>
            </w:r>
          </w:p>
        </w:tc>
        <w:tc>
          <w:tcPr>
            <w:tcW w:w="8124" w:type="dxa"/>
          </w:tcPr>
          <w:p w:rsidR="00E306FA" w:rsidRPr="00957E71" w:rsidRDefault="00E306FA" w:rsidP="00E306FA">
            <w:pPr>
              <w:pStyle w:val="Copyright"/>
              <w:jc w:val="both"/>
              <w:rPr>
                <w:rFonts w:ascii="宋体" w:hAnsi="宋体"/>
                <w:color w:val="auto"/>
                <w:sz w:val="21"/>
                <w:szCs w:val="21"/>
                <w:lang w:eastAsia="zh-CN"/>
              </w:rPr>
            </w:pPr>
            <w:r w:rsidRPr="00957E71">
              <w:rPr>
                <w:rFonts w:ascii="宋体" w:hAnsi="宋体"/>
                <w:color w:val="auto"/>
                <w:sz w:val="21"/>
                <w:szCs w:val="21"/>
                <w:lang w:eastAsia="zh-CN"/>
              </w:rPr>
              <w:t>518057</w:t>
            </w:r>
          </w:p>
        </w:tc>
      </w:tr>
      <w:tr w:rsidR="00E24F64" w:rsidTr="00796223">
        <w:trPr>
          <w:trHeight w:val="337"/>
        </w:trPr>
        <w:tc>
          <w:tcPr>
            <w:tcW w:w="996" w:type="dxa"/>
          </w:tcPr>
          <w:p w:rsidR="00E24F64" w:rsidRPr="00031E71" w:rsidRDefault="004B63B1" w:rsidP="004A41E2">
            <w:pPr>
              <w:pStyle w:val="Copyright"/>
              <w:jc w:val="both"/>
              <w:rPr>
                <w:rFonts w:ascii="宋体" w:hAnsi="宋体"/>
                <w:b/>
                <w:color w:val="auto"/>
                <w:sz w:val="21"/>
                <w:szCs w:val="21"/>
                <w:lang w:eastAsia="zh-CN"/>
              </w:rPr>
            </w:pPr>
            <w:r w:rsidRPr="00031E71">
              <w:rPr>
                <w:rFonts w:ascii="宋体" w:hAnsi="宋体" w:hint="eastAsia"/>
                <w:b/>
                <w:color w:val="auto"/>
                <w:sz w:val="21"/>
                <w:szCs w:val="21"/>
                <w:lang w:eastAsia="zh-CN"/>
              </w:rPr>
              <w:t>网站</w:t>
            </w:r>
            <w:r w:rsidR="00E24F64" w:rsidRPr="00031E71">
              <w:rPr>
                <w:rFonts w:ascii="宋体" w:hAnsi="宋体"/>
                <w:b/>
                <w:color w:val="auto"/>
                <w:sz w:val="21"/>
                <w:szCs w:val="21"/>
                <w:lang w:eastAsia="zh-CN"/>
              </w:rPr>
              <w:t>:</w:t>
            </w:r>
          </w:p>
        </w:tc>
        <w:tc>
          <w:tcPr>
            <w:tcW w:w="8124" w:type="dxa"/>
          </w:tcPr>
          <w:p w:rsidR="00E24F64" w:rsidRPr="00957E71" w:rsidRDefault="001F3E10" w:rsidP="004A41E2">
            <w:pPr>
              <w:pStyle w:val="Copyright"/>
              <w:jc w:val="both"/>
              <w:rPr>
                <w:rFonts w:ascii="宋体" w:hAnsi="宋体"/>
                <w:color w:val="auto"/>
                <w:sz w:val="21"/>
                <w:szCs w:val="21"/>
                <w:lang w:eastAsia="zh-CN"/>
              </w:rPr>
            </w:pPr>
            <w:hyperlink r:id="rId17" w:history="1">
              <w:r w:rsidR="00917D64" w:rsidRPr="00957E71">
                <w:rPr>
                  <w:rFonts w:ascii="宋体" w:hAnsi="宋体" w:hint="eastAsia"/>
                  <w:color w:val="auto"/>
                  <w:sz w:val="21"/>
                  <w:szCs w:val="21"/>
                  <w:lang w:eastAsia="zh-CN"/>
                </w:rPr>
                <w:t>http://sup</w:t>
              </w:r>
              <w:r w:rsidR="00917D64" w:rsidRPr="00957E71">
                <w:rPr>
                  <w:rFonts w:ascii="宋体" w:hAnsi="宋体"/>
                  <w:color w:val="auto"/>
                  <w:sz w:val="21"/>
                  <w:szCs w:val="21"/>
                  <w:lang w:eastAsia="zh-CN"/>
                </w:rPr>
                <w:t>p</w:t>
              </w:r>
              <w:r w:rsidR="00917D64" w:rsidRPr="00957E71">
                <w:rPr>
                  <w:rFonts w:ascii="宋体" w:hAnsi="宋体" w:hint="eastAsia"/>
                  <w:color w:val="auto"/>
                  <w:sz w:val="21"/>
                  <w:szCs w:val="21"/>
                  <w:lang w:eastAsia="zh-CN"/>
                </w:rPr>
                <w:t>ort.</w:t>
              </w:r>
              <w:r w:rsidR="00917D64" w:rsidRPr="00957E71">
                <w:rPr>
                  <w:rFonts w:ascii="宋体" w:hAnsi="宋体"/>
                  <w:color w:val="auto"/>
                  <w:sz w:val="21"/>
                  <w:szCs w:val="21"/>
                  <w:lang w:eastAsia="zh-CN"/>
                </w:rPr>
                <w:t>zte.com.cn</w:t>
              </w:r>
            </w:hyperlink>
          </w:p>
        </w:tc>
      </w:tr>
      <w:tr w:rsidR="00E24F64" w:rsidTr="00796223">
        <w:trPr>
          <w:trHeight w:val="333"/>
        </w:trPr>
        <w:tc>
          <w:tcPr>
            <w:tcW w:w="996" w:type="dxa"/>
          </w:tcPr>
          <w:p w:rsidR="00E24F64" w:rsidRPr="00031E71" w:rsidRDefault="004B63B1" w:rsidP="004A41E2">
            <w:pPr>
              <w:pStyle w:val="Copyright"/>
              <w:jc w:val="both"/>
              <w:rPr>
                <w:rFonts w:ascii="宋体" w:hAnsi="宋体"/>
                <w:b/>
                <w:color w:val="auto"/>
                <w:sz w:val="21"/>
                <w:szCs w:val="21"/>
                <w:lang w:eastAsia="zh-CN"/>
              </w:rPr>
            </w:pPr>
            <w:r w:rsidRPr="00031E71">
              <w:rPr>
                <w:rFonts w:ascii="宋体" w:hAnsi="宋体" w:hint="eastAsia"/>
                <w:b/>
                <w:color w:val="auto"/>
                <w:sz w:val="21"/>
                <w:szCs w:val="21"/>
                <w:lang w:eastAsia="zh-CN"/>
              </w:rPr>
              <w:t>邮箱</w:t>
            </w:r>
            <w:r w:rsidR="00E24F64" w:rsidRPr="00031E71">
              <w:rPr>
                <w:rFonts w:ascii="宋体" w:hAnsi="宋体"/>
                <w:b/>
                <w:color w:val="auto"/>
                <w:sz w:val="21"/>
                <w:szCs w:val="21"/>
                <w:lang w:eastAsia="zh-CN"/>
              </w:rPr>
              <w:t>:</w:t>
            </w:r>
          </w:p>
        </w:tc>
        <w:tc>
          <w:tcPr>
            <w:tcW w:w="8124" w:type="dxa"/>
          </w:tcPr>
          <w:p w:rsidR="00E24F64" w:rsidRPr="00957E71" w:rsidRDefault="001F3E10" w:rsidP="004A41E2">
            <w:pPr>
              <w:pStyle w:val="Copyright"/>
              <w:jc w:val="both"/>
              <w:rPr>
                <w:rFonts w:ascii="宋体" w:hAnsi="宋体"/>
                <w:color w:val="auto"/>
                <w:sz w:val="21"/>
                <w:szCs w:val="21"/>
                <w:lang w:eastAsia="zh-CN"/>
              </w:rPr>
            </w:pPr>
            <w:hyperlink r:id="rId18" w:history="1">
              <w:r w:rsidR="00917D64" w:rsidRPr="00957E71">
                <w:rPr>
                  <w:rFonts w:ascii="宋体" w:hAnsi="宋体" w:hint="eastAsia"/>
                  <w:color w:val="auto"/>
                  <w:sz w:val="21"/>
                  <w:szCs w:val="21"/>
                  <w:lang w:eastAsia="zh-CN"/>
                </w:rPr>
                <w:t>doc@zte.com.cn</w:t>
              </w:r>
            </w:hyperlink>
          </w:p>
        </w:tc>
      </w:tr>
      <w:tr w:rsidR="00E24F64" w:rsidTr="00796223">
        <w:trPr>
          <w:trHeight w:val="376"/>
        </w:trPr>
        <w:tc>
          <w:tcPr>
            <w:tcW w:w="996" w:type="dxa"/>
          </w:tcPr>
          <w:p w:rsidR="00E24F64" w:rsidRDefault="00E24F64" w:rsidP="00EB4868">
            <w:pPr>
              <w:pStyle w:val="CoverText"/>
            </w:pPr>
          </w:p>
        </w:tc>
        <w:tc>
          <w:tcPr>
            <w:tcW w:w="8124" w:type="dxa"/>
          </w:tcPr>
          <w:p w:rsidR="00E24F64" w:rsidRDefault="00E24F64" w:rsidP="00EB4868">
            <w:pPr>
              <w:pStyle w:val="CoverText"/>
            </w:pPr>
          </w:p>
        </w:tc>
      </w:tr>
    </w:tbl>
    <w:p w:rsidR="00D66C37" w:rsidRDefault="00D66C37" w:rsidP="007764AF"/>
    <w:p w:rsidR="007764AF" w:rsidRDefault="00D66C37" w:rsidP="001400D4">
      <w:pPr>
        <w:pStyle w:val="Body"/>
        <w:rPr>
          <w:lang w:eastAsia="zh-CN"/>
        </w:rPr>
      </w:pPr>
      <w:r>
        <w:br w:type="page"/>
      </w:r>
    </w:p>
    <w:p w:rsidR="009F17CE" w:rsidRDefault="009F17CE" w:rsidP="001400D4">
      <w:pPr>
        <w:pStyle w:val="Body"/>
      </w:pPr>
    </w:p>
    <w:p w:rsidR="009F17CE" w:rsidRDefault="009F17CE" w:rsidP="001400D4">
      <w:pPr>
        <w:pStyle w:val="Body"/>
      </w:pPr>
    </w:p>
    <w:p w:rsidR="009A474A" w:rsidRPr="00003191" w:rsidRDefault="009A474A" w:rsidP="009A474A">
      <w:pPr>
        <w:pStyle w:val="BlockLabel"/>
      </w:pPr>
      <w:r w:rsidRPr="00003191">
        <w:rPr>
          <w:rFonts w:hint="eastAsia"/>
        </w:rPr>
        <w:t>版本更新说明</w:t>
      </w:r>
    </w:p>
    <w:p w:rsidR="009A474A" w:rsidRDefault="009A474A" w:rsidP="009A474A"/>
    <w:tbl>
      <w:tblPr>
        <w:tblW w:w="9006"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000" w:firstRow="0" w:lastRow="0" w:firstColumn="0" w:lastColumn="0" w:noHBand="0" w:noVBand="0"/>
      </w:tblPr>
      <w:tblGrid>
        <w:gridCol w:w="2583"/>
        <w:gridCol w:w="1754"/>
        <w:gridCol w:w="1520"/>
        <w:gridCol w:w="3149"/>
      </w:tblGrid>
      <w:tr w:rsidR="009A474A" w:rsidTr="00796223">
        <w:trPr>
          <w:tblHeader/>
        </w:trPr>
        <w:tc>
          <w:tcPr>
            <w:tcW w:w="2583" w:type="dxa"/>
            <w:shd w:val="clear" w:color="auto" w:fill="auto"/>
            <w:vAlign w:val="center"/>
          </w:tcPr>
          <w:p w:rsidR="009A474A" w:rsidRDefault="009A474A" w:rsidP="00796223">
            <w:pPr>
              <w:pStyle w:val="af5"/>
              <w:rPr>
                <w:kern w:val="36"/>
              </w:rPr>
            </w:pPr>
            <w:r>
              <w:rPr>
                <w:rFonts w:hint="eastAsia"/>
                <w:kern w:val="36"/>
              </w:rPr>
              <w:t>产品版本</w:t>
            </w:r>
          </w:p>
        </w:tc>
        <w:tc>
          <w:tcPr>
            <w:tcW w:w="1754" w:type="dxa"/>
            <w:shd w:val="clear" w:color="auto" w:fill="auto"/>
            <w:vAlign w:val="center"/>
          </w:tcPr>
          <w:p w:rsidR="009A474A" w:rsidRDefault="009A474A" w:rsidP="00796223">
            <w:pPr>
              <w:pStyle w:val="af5"/>
              <w:rPr>
                <w:kern w:val="36"/>
              </w:rPr>
            </w:pPr>
            <w:r>
              <w:rPr>
                <w:rFonts w:hint="eastAsia"/>
                <w:kern w:val="36"/>
              </w:rPr>
              <w:t>资料版本</w:t>
            </w:r>
          </w:p>
        </w:tc>
        <w:tc>
          <w:tcPr>
            <w:tcW w:w="1520" w:type="dxa"/>
            <w:shd w:val="clear" w:color="auto" w:fill="auto"/>
            <w:vAlign w:val="center"/>
          </w:tcPr>
          <w:p w:rsidR="009A474A" w:rsidRDefault="009A474A" w:rsidP="00796223">
            <w:pPr>
              <w:pStyle w:val="af5"/>
              <w:rPr>
                <w:kern w:val="36"/>
              </w:rPr>
            </w:pPr>
            <w:r>
              <w:rPr>
                <w:rFonts w:hint="eastAsia"/>
                <w:kern w:val="36"/>
              </w:rPr>
              <w:t>资料编号</w:t>
            </w:r>
          </w:p>
        </w:tc>
        <w:tc>
          <w:tcPr>
            <w:tcW w:w="3149" w:type="dxa"/>
            <w:shd w:val="clear" w:color="auto" w:fill="auto"/>
            <w:vAlign w:val="center"/>
          </w:tcPr>
          <w:p w:rsidR="009A474A" w:rsidRDefault="009A474A" w:rsidP="00796223">
            <w:pPr>
              <w:pStyle w:val="af5"/>
              <w:rPr>
                <w:kern w:val="36"/>
              </w:rPr>
            </w:pPr>
            <w:r>
              <w:rPr>
                <w:rFonts w:hint="eastAsia"/>
                <w:kern w:val="36"/>
              </w:rPr>
              <w:t>资料更新说明</w:t>
            </w:r>
          </w:p>
        </w:tc>
      </w:tr>
      <w:tr w:rsidR="009A474A" w:rsidTr="00796223">
        <w:tc>
          <w:tcPr>
            <w:tcW w:w="2583" w:type="dxa"/>
            <w:shd w:val="clear" w:color="auto" w:fill="auto"/>
            <w:vAlign w:val="center"/>
          </w:tcPr>
          <w:p w:rsidR="009A474A" w:rsidRPr="00847384" w:rsidRDefault="009A474A" w:rsidP="00796223">
            <w:pPr>
              <w:pStyle w:val="af6"/>
              <w:rPr>
                <w:kern w:val="36"/>
                <w:lang w:val="fr-FR"/>
              </w:rPr>
            </w:pPr>
          </w:p>
        </w:tc>
        <w:tc>
          <w:tcPr>
            <w:tcW w:w="1754" w:type="dxa"/>
            <w:shd w:val="clear" w:color="auto" w:fill="auto"/>
            <w:vAlign w:val="center"/>
          </w:tcPr>
          <w:p w:rsidR="009A474A" w:rsidRDefault="00CF5698" w:rsidP="00796223">
            <w:pPr>
              <w:pStyle w:val="af6"/>
              <w:rPr>
                <w:kern w:val="36"/>
                <w:lang w:val="fr-FR"/>
              </w:rPr>
            </w:pPr>
            <w:r>
              <w:rPr>
                <w:rFonts w:hint="eastAsia"/>
                <w:kern w:val="36"/>
                <w:lang w:val="fr-FR"/>
              </w:rPr>
              <w:t>V1.6</w:t>
            </w:r>
          </w:p>
        </w:tc>
        <w:tc>
          <w:tcPr>
            <w:tcW w:w="1520" w:type="dxa"/>
            <w:shd w:val="clear" w:color="auto" w:fill="auto"/>
            <w:vAlign w:val="center"/>
          </w:tcPr>
          <w:p w:rsidR="009A474A" w:rsidRDefault="009A474A" w:rsidP="00796223">
            <w:pPr>
              <w:pStyle w:val="af6"/>
              <w:rPr>
                <w:kern w:val="36"/>
                <w:lang w:val="fr-FR"/>
              </w:rPr>
            </w:pPr>
          </w:p>
        </w:tc>
        <w:tc>
          <w:tcPr>
            <w:tcW w:w="3149" w:type="dxa"/>
            <w:shd w:val="clear" w:color="auto" w:fill="auto"/>
            <w:vAlign w:val="center"/>
          </w:tcPr>
          <w:p w:rsidR="009A474A" w:rsidRDefault="009A474A" w:rsidP="00796223">
            <w:pPr>
              <w:pStyle w:val="af6"/>
              <w:rPr>
                <w:kern w:val="36"/>
                <w:lang w:val="fr-FR"/>
              </w:rPr>
            </w:pPr>
            <w:r>
              <w:rPr>
                <w:rFonts w:hint="eastAsia"/>
                <w:kern w:val="36"/>
                <w:lang w:val="fr-FR"/>
              </w:rPr>
              <w:t>手册第一次发行</w:t>
            </w:r>
          </w:p>
        </w:tc>
      </w:tr>
      <w:tr w:rsidR="009A474A" w:rsidTr="00796223">
        <w:tc>
          <w:tcPr>
            <w:tcW w:w="2583" w:type="dxa"/>
            <w:shd w:val="clear" w:color="auto" w:fill="auto"/>
            <w:vAlign w:val="center"/>
          </w:tcPr>
          <w:p w:rsidR="009A474A" w:rsidRDefault="009A474A" w:rsidP="00796223">
            <w:pPr>
              <w:pStyle w:val="af6"/>
              <w:rPr>
                <w:kern w:val="36"/>
                <w:lang w:val="fr-FR"/>
              </w:rPr>
            </w:pPr>
          </w:p>
        </w:tc>
        <w:tc>
          <w:tcPr>
            <w:tcW w:w="1754" w:type="dxa"/>
            <w:shd w:val="clear" w:color="auto" w:fill="auto"/>
            <w:vAlign w:val="center"/>
          </w:tcPr>
          <w:p w:rsidR="009A474A" w:rsidRDefault="009A474A" w:rsidP="00796223">
            <w:pPr>
              <w:pStyle w:val="af6"/>
              <w:rPr>
                <w:kern w:val="36"/>
                <w:lang w:val="fr-FR"/>
              </w:rPr>
            </w:pPr>
          </w:p>
        </w:tc>
        <w:tc>
          <w:tcPr>
            <w:tcW w:w="1520" w:type="dxa"/>
            <w:shd w:val="clear" w:color="auto" w:fill="auto"/>
            <w:vAlign w:val="center"/>
          </w:tcPr>
          <w:p w:rsidR="009A474A" w:rsidRDefault="009A474A" w:rsidP="00796223">
            <w:pPr>
              <w:pStyle w:val="af6"/>
              <w:rPr>
                <w:kern w:val="36"/>
                <w:lang w:val="fr-FR"/>
              </w:rPr>
            </w:pPr>
          </w:p>
        </w:tc>
        <w:tc>
          <w:tcPr>
            <w:tcW w:w="3149" w:type="dxa"/>
            <w:shd w:val="clear" w:color="auto" w:fill="auto"/>
            <w:vAlign w:val="center"/>
          </w:tcPr>
          <w:p w:rsidR="009A474A" w:rsidRDefault="009A474A" w:rsidP="00796223">
            <w:pPr>
              <w:pStyle w:val="af6"/>
            </w:pPr>
          </w:p>
        </w:tc>
      </w:tr>
      <w:tr w:rsidR="009A474A" w:rsidTr="00796223">
        <w:tc>
          <w:tcPr>
            <w:tcW w:w="2583" w:type="dxa"/>
            <w:shd w:val="clear" w:color="auto" w:fill="auto"/>
            <w:vAlign w:val="center"/>
          </w:tcPr>
          <w:p w:rsidR="009A474A" w:rsidRDefault="009A474A" w:rsidP="00796223">
            <w:pPr>
              <w:pStyle w:val="af6"/>
              <w:rPr>
                <w:kern w:val="36"/>
                <w:lang w:val="fr-FR"/>
              </w:rPr>
            </w:pPr>
          </w:p>
        </w:tc>
        <w:tc>
          <w:tcPr>
            <w:tcW w:w="1754" w:type="dxa"/>
            <w:shd w:val="clear" w:color="auto" w:fill="auto"/>
            <w:vAlign w:val="center"/>
          </w:tcPr>
          <w:p w:rsidR="009A474A" w:rsidRDefault="009A474A" w:rsidP="00796223">
            <w:pPr>
              <w:pStyle w:val="af6"/>
              <w:rPr>
                <w:kern w:val="36"/>
                <w:lang w:val="fr-FR"/>
              </w:rPr>
            </w:pPr>
          </w:p>
        </w:tc>
        <w:tc>
          <w:tcPr>
            <w:tcW w:w="1520" w:type="dxa"/>
            <w:shd w:val="clear" w:color="auto" w:fill="auto"/>
            <w:vAlign w:val="center"/>
          </w:tcPr>
          <w:p w:rsidR="009A474A" w:rsidRDefault="009A474A" w:rsidP="00796223">
            <w:pPr>
              <w:pStyle w:val="af6"/>
              <w:rPr>
                <w:kern w:val="36"/>
                <w:lang w:val="fr-FR"/>
              </w:rPr>
            </w:pPr>
          </w:p>
        </w:tc>
        <w:tc>
          <w:tcPr>
            <w:tcW w:w="3149" w:type="dxa"/>
            <w:shd w:val="clear" w:color="auto" w:fill="auto"/>
            <w:vAlign w:val="center"/>
          </w:tcPr>
          <w:p w:rsidR="009A474A" w:rsidRDefault="009A474A" w:rsidP="00796223">
            <w:pPr>
              <w:pStyle w:val="af6"/>
            </w:pPr>
          </w:p>
        </w:tc>
      </w:tr>
    </w:tbl>
    <w:p w:rsidR="009A474A" w:rsidRPr="00003191" w:rsidRDefault="009A474A" w:rsidP="001400D4">
      <w:pPr>
        <w:pStyle w:val="Body"/>
      </w:pPr>
    </w:p>
    <w:p w:rsidR="009A474A" w:rsidRDefault="009A474A" w:rsidP="001400D4">
      <w:pPr>
        <w:pStyle w:val="Body"/>
      </w:pPr>
    </w:p>
    <w:p w:rsidR="009A474A" w:rsidRDefault="009A474A" w:rsidP="001400D4">
      <w:pPr>
        <w:pStyle w:val="Body"/>
      </w:pPr>
    </w:p>
    <w:p w:rsidR="009A474A" w:rsidRDefault="009A474A" w:rsidP="001400D4">
      <w:pPr>
        <w:pStyle w:val="Body"/>
      </w:pPr>
    </w:p>
    <w:p w:rsidR="009A474A" w:rsidRPr="008A2575" w:rsidRDefault="009A474A" w:rsidP="009A474A">
      <w:pPr>
        <w:pStyle w:val="BlockLabel"/>
      </w:pPr>
      <w:r>
        <w:rPr>
          <w:rFonts w:hint="eastAsia"/>
        </w:rPr>
        <w:t>作者</w:t>
      </w:r>
    </w:p>
    <w:tbl>
      <w:tblPr>
        <w:tblW w:w="9006"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000" w:firstRow="0" w:lastRow="0" w:firstColumn="0" w:lastColumn="0" w:noHBand="0" w:noVBand="0"/>
      </w:tblPr>
      <w:tblGrid>
        <w:gridCol w:w="2019"/>
        <w:gridCol w:w="1397"/>
        <w:gridCol w:w="942"/>
        <w:gridCol w:w="2079"/>
        <w:gridCol w:w="2569"/>
      </w:tblGrid>
      <w:tr w:rsidR="009A474A" w:rsidTr="00796223">
        <w:trPr>
          <w:trHeight w:val="71"/>
          <w:tblHeader/>
        </w:trPr>
        <w:tc>
          <w:tcPr>
            <w:tcW w:w="2019" w:type="dxa"/>
            <w:shd w:val="clear" w:color="auto" w:fill="auto"/>
            <w:vAlign w:val="center"/>
          </w:tcPr>
          <w:p w:rsidR="009A474A" w:rsidRDefault="009A474A" w:rsidP="00796223">
            <w:pPr>
              <w:pStyle w:val="af5"/>
            </w:pPr>
            <w:r>
              <w:rPr>
                <w:rFonts w:hint="eastAsia"/>
              </w:rPr>
              <w:t>资料版本</w:t>
            </w:r>
          </w:p>
        </w:tc>
        <w:tc>
          <w:tcPr>
            <w:tcW w:w="1397" w:type="dxa"/>
            <w:shd w:val="clear" w:color="auto" w:fill="auto"/>
            <w:vAlign w:val="center"/>
          </w:tcPr>
          <w:p w:rsidR="009A474A" w:rsidRDefault="009A474A" w:rsidP="00796223">
            <w:pPr>
              <w:pStyle w:val="af5"/>
            </w:pPr>
            <w:r>
              <w:rPr>
                <w:rFonts w:hint="eastAsia"/>
              </w:rPr>
              <w:t>日期</w:t>
            </w:r>
          </w:p>
        </w:tc>
        <w:tc>
          <w:tcPr>
            <w:tcW w:w="942" w:type="dxa"/>
            <w:shd w:val="clear" w:color="auto" w:fill="auto"/>
            <w:vAlign w:val="center"/>
          </w:tcPr>
          <w:p w:rsidR="009A474A" w:rsidRDefault="009A474A" w:rsidP="00796223">
            <w:pPr>
              <w:pStyle w:val="af5"/>
            </w:pPr>
            <w:r>
              <w:rPr>
                <w:rFonts w:hint="eastAsia"/>
              </w:rPr>
              <w:t>作者</w:t>
            </w:r>
          </w:p>
        </w:tc>
        <w:tc>
          <w:tcPr>
            <w:tcW w:w="2079" w:type="dxa"/>
            <w:shd w:val="clear" w:color="auto" w:fill="auto"/>
            <w:vAlign w:val="center"/>
          </w:tcPr>
          <w:p w:rsidR="009A474A" w:rsidRDefault="009A474A" w:rsidP="00796223">
            <w:pPr>
              <w:pStyle w:val="af5"/>
            </w:pPr>
            <w:r>
              <w:rPr>
                <w:rFonts w:hint="eastAsia"/>
              </w:rPr>
              <w:t>审核者</w:t>
            </w:r>
          </w:p>
        </w:tc>
        <w:tc>
          <w:tcPr>
            <w:tcW w:w="2569" w:type="dxa"/>
            <w:shd w:val="clear" w:color="auto" w:fill="auto"/>
            <w:vAlign w:val="center"/>
          </w:tcPr>
          <w:p w:rsidR="009A474A" w:rsidRDefault="009A474A" w:rsidP="00796223">
            <w:pPr>
              <w:pStyle w:val="af5"/>
            </w:pPr>
            <w:r>
              <w:rPr>
                <w:rFonts w:hint="eastAsia"/>
              </w:rPr>
              <w:t>批准者</w:t>
            </w:r>
          </w:p>
        </w:tc>
      </w:tr>
      <w:tr w:rsidR="009A474A" w:rsidTr="00796223">
        <w:trPr>
          <w:trHeight w:val="71"/>
        </w:trPr>
        <w:tc>
          <w:tcPr>
            <w:tcW w:w="2019" w:type="dxa"/>
            <w:shd w:val="clear" w:color="auto" w:fill="auto"/>
            <w:vAlign w:val="center"/>
          </w:tcPr>
          <w:p w:rsidR="009A474A" w:rsidRDefault="009A474A" w:rsidP="00796223">
            <w:pPr>
              <w:pStyle w:val="af6"/>
            </w:pPr>
            <w:r>
              <w:rPr>
                <w:rFonts w:hint="eastAsia"/>
              </w:rPr>
              <w:t>1.</w:t>
            </w:r>
            <w:r w:rsidR="00991871">
              <w:rPr>
                <w:rFonts w:hint="eastAsia"/>
              </w:rPr>
              <w:t>6</w:t>
            </w:r>
          </w:p>
        </w:tc>
        <w:tc>
          <w:tcPr>
            <w:tcW w:w="1397" w:type="dxa"/>
            <w:shd w:val="clear" w:color="auto" w:fill="auto"/>
            <w:vAlign w:val="center"/>
          </w:tcPr>
          <w:p w:rsidR="009A474A" w:rsidRDefault="009A474A" w:rsidP="00CF5698">
            <w:pPr>
              <w:pStyle w:val="af6"/>
            </w:pPr>
            <w:r>
              <w:t>20</w:t>
            </w:r>
            <w:r w:rsidR="00CF5698">
              <w:rPr>
                <w:rFonts w:hint="eastAsia"/>
              </w:rPr>
              <w:t>1</w:t>
            </w:r>
            <w:ins w:id="0" w:author="薛海来" w:date="2012-10-10T01:12:00Z">
              <w:r w:rsidR="00453693">
                <w:rPr>
                  <w:rFonts w:hint="eastAsia"/>
                </w:rPr>
                <w:t>2</w:t>
              </w:r>
            </w:ins>
            <w:r>
              <w:t>-</w:t>
            </w:r>
            <w:r w:rsidR="00CF5698">
              <w:rPr>
                <w:rFonts w:hint="eastAsia"/>
              </w:rPr>
              <w:t>2</w:t>
            </w:r>
            <w:r>
              <w:t>-</w:t>
            </w:r>
            <w:r w:rsidR="00CF5698">
              <w:rPr>
                <w:rFonts w:hint="eastAsia"/>
              </w:rPr>
              <w:t>24</w:t>
            </w:r>
          </w:p>
        </w:tc>
        <w:tc>
          <w:tcPr>
            <w:tcW w:w="942" w:type="dxa"/>
            <w:shd w:val="clear" w:color="auto" w:fill="auto"/>
            <w:vAlign w:val="center"/>
          </w:tcPr>
          <w:p w:rsidR="009A474A" w:rsidRPr="00453693" w:rsidRDefault="00A6534B" w:rsidP="00796223">
            <w:pPr>
              <w:pStyle w:val="af6"/>
              <w:rPr>
                <w:kern w:val="36"/>
                <w:lang w:val="fr-FR"/>
              </w:rPr>
            </w:pPr>
            <w:ins w:id="1" w:author="薛海来" w:date="2012-10-10T01:10:00Z">
              <w:r w:rsidRPr="00453693">
                <w:rPr>
                  <w:rFonts w:hint="eastAsia"/>
                  <w:kern w:val="36"/>
                  <w:lang w:val="fr-FR"/>
                </w:rPr>
                <w:t>ZTE</w:t>
              </w:r>
            </w:ins>
          </w:p>
        </w:tc>
        <w:tc>
          <w:tcPr>
            <w:tcW w:w="2079" w:type="dxa"/>
            <w:shd w:val="clear" w:color="auto" w:fill="auto"/>
            <w:vAlign w:val="center"/>
          </w:tcPr>
          <w:p w:rsidR="009A474A" w:rsidRPr="00453693" w:rsidRDefault="00A6534B" w:rsidP="00796223">
            <w:pPr>
              <w:pStyle w:val="af6"/>
              <w:rPr>
                <w:kern w:val="36"/>
                <w:lang w:val="fr-FR"/>
              </w:rPr>
            </w:pPr>
            <w:ins w:id="2" w:author="薛海来" w:date="2012-10-10T01:10:00Z">
              <w:r w:rsidRPr="00453693">
                <w:rPr>
                  <w:rFonts w:hint="eastAsia"/>
                  <w:kern w:val="36"/>
                  <w:lang w:val="fr-FR"/>
                </w:rPr>
                <w:t>ZTE</w:t>
              </w:r>
            </w:ins>
          </w:p>
        </w:tc>
        <w:tc>
          <w:tcPr>
            <w:tcW w:w="2569" w:type="dxa"/>
            <w:shd w:val="clear" w:color="auto" w:fill="auto"/>
            <w:vAlign w:val="center"/>
          </w:tcPr>
          <w:p w:rsidR="009A474A" w:rsidRDefault="009A474A" w:rsidP="00796223">
            <w:pPr>
              <w:pStyle w:val="af6"/>
            </w:pPr>
          </w:p>
        </w:tc>
      </w:tr>
      <w:tr w:rsidR="009A474A" w:rsidTr="00796223">
        <w:trPr>
          <w:trHeight w:val="71"/>
        </w:trPr>
        <w:tc>
          <w:tcPr>
            <w:tcW w:w="2019" w:type="dxa"/>
            <w:shd w:val="clear" w:color="auto" w:fill="auto"/>
            <w:vAlign w:val="center"/>
          </w:tcPr>
          <w:p w:rsidR="009A474A" w:rsidRDefault="009A474A" w:rsidP="00796223">
            <w:pPr>
              <w:pStyle w:val="af6"/>
            </w:pPr>
          </w:p>
        </w:tc>
        <w:tc>
          <w:tcPr>
            <w:tcW w:w="1397" w:type="dxa"/>
            <w:shd w:val="clear" w:color="auto" w:fill="auto"/>
            <w:vAlign w:val="center"/>
          </w:tcPr>
          <w:p w:rsidR="009A474A" w:rsidRDefault="009A474A" w:rsidP="00796223">
            <w:pPr>
              <w:pStyle w:val="af6"/>
            </w:pPr>
          </w:p>
        </w:tc>
        <w:tc>
          <w:tcPr>
            <w:tcW w:w="942" w:type="dxa"/>
            <w:shd w:val="clear" w:color="auto" w:fill="auto"/>
            <w:vAlign w:val="center"/>
          </w:tcPr>
          <w:p w:rsidR="009A474A" w:rsidRDefault="009A474A" w:rsidP="00796223">
            <w:pPr>
              <w:pStyle w:val="af6"/>
            </w:pPr>
          </w:p>
        </w:tc>
        <w:tc>
          <w:tcPr>
            <w:tcW w:w="2079" w:type="dxa"/>
            <w:shd w:val="clear" w:color="auto" w:fill="auto"/>
            <w:vAlign w:val="center"/>
          </w:tcPr>
          <w:p w:rsidR="009A474A" w:rsidRDefault="009A474A" w:rsidP="00796223">
            <w:pPr>
              <w:pStyle w:val="af6"/>
            </w:pPr>
          </w:p>
        </w:tc>
        <w:tc>
          <w:tcPr>
            <w:tcW w:w="2569" w:type="dxa"/>
            <w:shd w:val="clear" w:color="auto" w:fill="auto"/>
            <w:vAlign w:val="center"/>
          </w:tcPr>
          <w:p w:rsidR="009A474A" w:rsidRDefault="009A474A" w:rsidP="00796223">
            <w:pPr>
              <w:pStyle w:val="af6"/>
            </w:pPr>
          </w:p>
        </w:tc>
      </w:tr>
      <w:tr w:rsidR="009A474A" w:rsidTr="00796223">
        <w:trPr>
          <w:trHeight w:val="71"/>
        </w:trPr>
        <w:tc>
          <w:tcPr>
            <w:tcW w:w="2019" w:type="dxa"/>
            <w:shd w:val="clear" w:color="auto" w:fill="auto"/>
            <w:vAlign w:val="center"/>
          </w:tcPr>
          <w:p w:rsidR="009A474A" w:rsidRDefault="009A474A" w:rsidP="00796223">
            <w:pPr>
              <w:pStyle w:val="af6"/>
            </w:pPr>
          </w:p>
        </w:tc>
        <w:tc>
          <w:tcPr>
            <w:tcW w:w="1397" w:type="dxa"/>
            <w:shd w:val="clear" w:color="auto" w:fill="auto"/>
            <w:vAlign w:val="center"/>
          </w:tcPr>
          <w:p w:rsidR="009A474A" w:rsidRDefault="009A474A" w:rsidP="00796223">
            <w:pPr>
              <w:pStyle w:val="af6"/>
            </w:pPr>
          </w:p>
        </w:tc>
        <w:tc>
          <w:tcPr>
            <w:tcW w:w="942" w:type="dxa"/>
            <w:shd w:val="clear" w:color="auto" w:fill="auto"/>
            <w:vAlign w:val="center"/>
          </w:tcPr>
          <w:p w:rsidR="009A474A" w:rsidRDefault="009A474A" w:rsidP="00796223">
            <w:pPr>
              <w:pStyle w:val="af6"/>
            </w:pPr>
          </w:p>
        </w:tc>
        <w:tc>
          <w:tcPr>
            <w:tcW w:w="2079" w:type="dxa"/>
            <w:shd w:val="clear" w:color="auto" w:fill="auto"/>
            <w:vAlign w:val="center"/>
          </w:tcPr>
          <w:p w:rsidR="009A474A" w:rsidRDefault="009A474A" w:rsidP="00796223">
            <w:pPr>
              <w:pStyle w:val="af6"/>
            </w:pPr>
          </w:p>
        </w:tc>
        <w:tc>
          <w:tcPr>
            <w:tcW w:w="2569" w:type="dxa"/>
            <w:shd w:val="clear" w:color="auto" w:fill="auto"/>
            <w:vAlign w:val="center"/>
          </w:tcPr>
          <w:p w:rsidR="009A474A" w:rsidRDefault="009A474A" w:rsidP="00796223">
            <w:pPr>
              <w:pStyle w:val="af6"/>
            </w:pPr>
          </w:p>
        </w:tc>
      </w:tr>
    </w:tbl>
    <w:p w:rsidR="00EA1717" w:rsidRDefault="00EA1717" w:rsidP="001400D4">
      <w:pPr>
        <w:pStyle w:val="Body"/>
      </w:pPr>
    </w:p>
    <w:p w:rsidR="00EA1717" w:rsidRDefault="00EA1717" w:rsidP="00EA1717">
      <w:pPr>
        <w:pStyle w:val="BlockLabel"/>
        <w:rPr>
          <w:rFonts w:ascii="黑体"/>
        </w:rPr>
      </w:pPr>
      <w:r>
        <w:rPr>
          <w:rFonts w:ascii="黑体"/>
        </w:rPr>
        <w:br w:type="page"/>
      </w:r>
      <w:r w:rsidRPr="000C7DFF">
        <w:rPr>
          <w:rFonts w:ascii="黑体" w:hint="eastAsia"/>
        </w:rPr>
        <w:lastRenderedPageBreak/>
        <w:t>适用对象：</w:t>
      </w:r>
      <w:r w:rsidR="00CF5698">
        <w:rPr>
          <w:rFonts w:ascii="黑体" w:hint="eastAsia"/>
        </w:rPr>
        <w:t>TD-LTE网络优化人员</w:t>
      </w:r>
    </w:p>
    <w:p w:rsidR="00EA1717" w:rsidRPr="000C7DFF" w:rsidRDefault="00EA1717" w:rsidP="00EA1717"/>
    <w:p w:rsidR="00EA1717" w:rsidRDefault="00EA1717" w:rsidP="00EA1717">
      <w:pPr>
        <w:pStyle w:val="BlockLabel"/>
      </w:pPr>
      <w:r>
        <w:rPr>
          <w:rFonts w:hint="eastAsia"/>
        </w:rPr>
        <w:t>使用建议：</w:t>
      </w:r>
      <w:r w:rsidRPr="0032255E">
        <w:rPr>
          <w:rStyle w:val="Char4"/>
          <w:rFonts w:hAnsi="宋体" w:hint="eastAsia"/>
          <w:b w:val="0"/>
        </w:rPr>
        <w:t>在阅读本文档之前，建议先了解下面的知识和技能：</w:t>
      </w:r>
    </w:p>
    <w:tbl>
      <w:tblPr>
        <w:tblStyle w:val="af7"/>
        <w:tblW w:w="9120" w:type="dxa"/>
        <w:tblInd w:w="108" w:type="dxa"/>
        <w:tblLook w:val="01E0" w:firstRow="1" w:lastRow="1" w:firstColumn="1" w:lastColumn="1" w:noHBand="0" w:noVBand="0"/>
      </w:tblPr>
      <w:tblGrid>
        <w:gridCol w:w="1134"/>
        <w:gridCol w:w="2694"/>
        <w:gridCol w:w="5292"/>
      </w:tblGrid>
      <w:tr w:rsidR="00EA1717" w:rsidTr="002D232B">
        <w:trPr>
          <w:tblHeader/>
        </w:trPr>
        <w:tc>
          <w:tcPr>
            <w:tcW w:w="1134" w:type="dxa"/>
            <w:shd w:val="clear" w:color="auto" w:fill="auto"/>
          </w:tcPr>
          <w:p w:rsidR="00EA1717" w:rsidRDefault="00EA1717" w:rsidP="00796223">
            <w:pPr>
              <w:pStyle w:val="af5"/>
            </w:pPr>
            <w:r>
              <w:rPr>
                <w:rFonts w:hint="eastAsia"/>
              </w:rPr>
              <w:t>序号</w:t>
            </w:r>
          </w:p>
        </w:tc>
        <w:tc>
          <w:tcPr>
            <w:tcW w:w="2694" w:type="dxa"/>
            <w:shd w:val="clear" w:color="auto" w:fill="auto"/>
          </w:tcPr>
          <w:p w:rsidR="00EA1717" w:rsidRDefault="00EA1717" w:rsidP="00796223">
            <w:pPr>
              <w:pStyle w:val="af5"/>
            </w:pPr>
            <w:r>
              <w:rPr>
                <w:rFonts w:hint="eastAsia"/>
              </w:rPr>
              <w:t>知识技能</w:t>
            </w:r>
          </w:p>
        </w:tc>
        <w:tc>
          <w:tcPr>
            <w:tcW w:w="5292" w:type="dxa"/>
            <w:shd w:val="clear" w:color="auto" w:fill="auto"/>
          </w:tcPr>
          <w:p w:rsidR="00EA1717" w:rsidRDefault="00EA1717" w:rsidP="00796223">
            <w:pPr>
              <w:pStyle w:val="af5"/>
            </w:pPr>
            <w:r>
              <w:rPr>
                <w:rFonts w:hint="eastAsia"/>
              </w:rPr>
              <w:t>参考资料</w:t>
            </w:r>
          </w:p>
        </w:tc>
      </w:tr>
      <w:tr w:rsidR="00EA1717" w:rsidTr="002D232B">
        <w:tc>
          <w:tcPr>
            <w:tcW w:w="1134" w:type="dxa"/>
            <w:shd w:val="clear" w:color="auto" w:fill="auto"/>
          </w:tcPr>
          <w:p w:rsidR="00EA1717" w:rsidRDefault="00EA1717" w:rsidP="00796223">
            <w:pPr>
              <w:pStyle w:val="af6"/>
            </w:pPr>
            <w:r>
              <w:rPr>
                <w:rFonts w:hint="eastAsia"/>
              </w:rPr>
              <w:t>1</w:t>
            </w:r>
          </w:p>
        </w:tc>
        <w:tc>
          <w:tcPr>
            <w:tcW w:w="2694" w:type="dxa"/>
            <w:shd w:val="clear" w:color="auto" w:fill="auto"/>
          </w:tcPr>
          <w:p w:rsidR="00EA1717" w:rsidRDefault="00CF5698" w:rsidP="00796223">
            <w:pPr>
              <w:pStyle w:val="af6"/>
            </w:pPr>
            <w:r>
              <w:rPr>
                <w:rFonts w:hint="eastAsia"/>
              </w:rPr>
              <w:t>TD-LTE</w:t>
            </w:r>
            <w:r>
              <w:rPr>
                <w:rFonts w:hint="eastAsia"/>
              </w:rPr>
              <w:t>基本原理</w:t>
            </w:r>
          </w:p>
        </w:tc>
        <w:tc>
          <w:tcPr>
            <w:tcW w:w="5292" w:type="dxa"/>
            <w:shd w:val="clear" w:color="auto" w:fill="auto"/>
          </w:tcPr>
          <w:p w:rsidR="00EA1717" w:rsidRDefault="00EA1717" w:rsidP="00796223">
            <w:pPr>
              <w:pStyle w:val="af6"/>
            </w:pPr>
            <w:r w:rsidRPr="002D232B">
              <w:rPr>
                <w:rFonts w:hint="eastAsia"/>
              </w:rPr>
              <w:t>《</w:t>
            </w:r>
            <w:r w:rsidR="00CF5698" w:rsidRPr="002D232B">
              <w:rPr>
                <w:rFonts w:hint="eastAsia"/>
              </w:rPr>
              <w:t>TD-LTE</w:t>
            </w:r>
            <w:r w:rsidR="00CF5698" w:rsidRPr="002D232B">
              <w:rPr>
                <w:rFonts w:hint="eastAsia"/>
              </w:rPr>
              <w:t>基本原理与关键技术培训教材</w:t>
            </w:r>
            <w:r w:rsidR="00CF5698" w:rsidRPr="002D232B">
              <w:rPr>
                <w:rFonts w:hint="eastAsia"/>
              </w:rPr>
              <w:t>V2.0</w:t>
            </w:r>
            <w:r w:rsidRPr="002D232B">
              <w:rPr>
                <w:rFonts w:hint="eastAsia"/>
              </w:rPr>
              <w:t>》</w:t>
            </w:r>
          </w:p>
        </w:tc>
      </w:tr>
      <w:tr w:rsidR="00EA1717" w:rsidTr="002D232B">
        <w:tc>
          <w:tcPr>
            <w:tcW w:w="1134" w:type="dxa"/>
            <w:shd w:val="clear" w:color="auto" w:fill="auto"/>
          </w:tcPr>
          <w:p w:rsidR="00EA1717" w:rsidRDefault="00EA1717" w:rsidP="00796223">
            <w:pPr>
              <w:pStyle w:val="af6"/>
            </w:pPr>
            <w:r>
              <w:rPr>
                <w:rFonts w:hint="eastAsia"/>
              </w:rPr>
              <w:t>2</w:t>
            </w:r>
          </w:p>
        </w:tc>
        <w:tc>
          <w:tcPr>
            <w:tcW w:w="2694" w:type="dxa"/>
            <w:shd w:val="clear" w:color="auto" w:fill="auto"/>
          </w:tcPr>
          <w:p w:rsidR="00EA1717" w:rsidRPr="002D232B" w:rsidRDefault="00CF5698" w:rsidP="00796223">
            <w:pPr>
              <w:pStyle w:val="af6"/>
            </w:pPr>
            <w:r w:rsidRPr="002D232B">
              <w:rPr>
                <w:rFonts w:hint="eastAsia"/>
              </w:rPr>
              <w:t>TD-LTE</w:t>
            </w:r>
            <w:r w:rsidRPr="002D232B">
              <w:rPr>
                <w:rFonts w:hint="eastAsia"/>
              </w:rPr>
              <w:t>链路预算</w:t>
            </w:r>
          </w:p>
        </w:tc>
        <w:tc>
          <w:tcPr>
            <w:tcW w:w="5292" w:type="dxa"/>
            <w:shd w:val="clear" w:color="auto" w:fill="auto"/>
          </w:tcPr>
          <w:p w:rsidR="00EA1717" w:rsidRDefault="00CF5698" w:rsidP="00796223">
            <w:pPr>
              <w:pStyle w:val="af6"/>
            </w:pPr>
            <w:r w:rsidRPr="002D232B">
              <w:rPr>
                <w:rFonts w:hint="eastAsia"/>
              </w:rPr>
              <w:t>《</w:t>
            </w:r>
            <w:r w:rsidR="002D232B" w:rsidRPr="002D232B">
              <w:rPr>
                <w:rFonts w:hint="eastAsia"/>
              </w:rPr>
              <w:t xml:space="preserve">LTE-TDD Link </w:t>
            </w:r>
            <w:proofErr w:type="spellStart"/>
            <w:r w:rsidR="002D232B" w:rsidRPr="002D232B">
              <w:rPr>
                <w:rFonts w:hint="eastAsia"/>
              </w:rPr>
              <w:t>Buget</w:t>
            </w:r>
            <w:proofErr w:type="spellEnd"/>
            <w:r w:rsidR="002D232B" w:rsidRPr="002D232B">
              <w:rPr>
                <w:rFonts w:hint="eastAsia"/>
              </w:rPr>
              <w:t xml:space="preserve"> _20100524</w:t>
            </w:r>
            <w:r w:rsidR="002D232B" w:rsidRPr="002D232B">
              <w:rPr>
                <w:rFonts w:hint="eastAsia"/>
              </w:rPr>
              <w:t>阶段终稿</w:t>
            </w:r>
            <w:r w:rsidR="002D232B" w:rsidRPr="002D232B">
              <w:rPr>
                <w:rFonts w:hint="eastAsia"/>
              </w:rPr>
              <w:t>V1.0</w:t>
            </w:r>
            <w:r w:rsidR="002D232B" w:rsidRPr="002D232B">
              <w:rPr>
                <w:rFonts w:hint="eastAsia"/>
              </w:rPr>
              <w:t>版本</w:t>
            </w:r>
            <w:r w:rsidRPr="002D232B">
              <w:rPr>
                <w:rFonts w:hint="eastAsia"/>
              </w:rPr>
              <w:t>》</w:t>
            </w:r>
          </w:p>
        </w:tc>
      </w:tr>
    </w:tbl>
    <w:p w:rsidR="00EA1717" w:rsidRDefault="00EA1717" w:rsidP="00EA1717"/>
    <w:p w:rsidR="00EA1717" w:rsidRDefault="00EA1717" w:rsidP="00EA1717">
      <w:pPr>
        <w:pStyle w:val="BlockLabel"/>
      </w:pPr>
      <w:r>
        <w:rPr>
          <w:rFonts w:hint="eastAsia"/>
        </w:rPr>
        <w:t>后继资料：</w:t>
      </w:r>
      <w:r w:rsidRPr="0032255E">
        <w:rPr>
          <w:rStyle w:val="Char4"/>
          <w:rFonts w:hAnsi="宋体" w:hint="eastAsia"/>
          <w:b w:val="0"/>
        </w:rPr>
        <w:t>在阅读完本文档之后，你可能需要下面资料：</w:t>
      </w:r>
    </w:p>
    <w:tbl>
      <w:tblPr>
        <w:tblStyle w:val="af7"/>
        <w:tblW w:w="9120" w:type="dxa"/>
        <w:tblInd w:w="108" w:type="dxa"/>
        <w:tblLook w:val="01E0" w:firstRow="1" w:lastRow="1" w:firstColumn="1" w:lastColumn="1" w:noHBand="0" w:noVBand="0"/>
      </w:tblPr>
      <w:tblGrid>
        <w:gridCol w:w="709"/>
        <w:gridCol w:w="3104"/>
        <w:gridCol w:w="5307"/>
      </w:tblGrid>
      <w:tr w:rsidR="00EA1717" w:rsidTr="002D232B">
        <w:trPr>
          <w:tblHeader/>
        </w:trPr>
        <w:tc>
          <w:tcPr>
            <w:tcW w:w="709" w:type="dxa"/>
            <w:shd w:val="clear" w:color="auto" w:fill="auto"/>
          </w:tcPr>
          <w:p w:rsidR="00EA1717" w:rsidRDefault="00EA1717" w:rsidP="00796223">
            <w:pPr>
              <w:pStyle w:val="af5"/>
            </w:pPr>
            <w:r>
              <w:rPr>
                <w:rFonts w:hint="eastAsia"/>
              </w:rPr>
              <w:t>序号</w:t>
            </w:r>
          </w:p>
        </w:tc>
        <w:tc>
          <w:tcPr>
            <w:tcW w:w="3104" w:type="dxa"/>
            <w:shd w:val="clear" w:color="auto" w:fill="auto"/>
          </w:tcPr>
          <w:p w:rsidR="00EA1717" w:rsidRDefault="00EA1717" w:rsidP="00796223">
            <w:pPr>
              <w:pStyle w:val="af5"/>
            </w:pPr>
            <w:r>
              <w:rPr>
                <w:rFonts w:hint="eastAsia"/>
              </w:rPr>
              <w:t>参考资料</w:t>
            </w:r>
          </w:p>
        </w:tc>
        <w:tc>
          <w:tcPr>
            <w:tcW w:w="5307" w:type="dxa"/>
            <w:shd w:val="clear" w:color="auto" w:fill="auto"/>
          </w:tcPr>
          <w:p w:rsidR="00EA1717" w:rsidRDefault="00EA1717" w:rsidP="00796223">
            <w:pPr>
              <w:pStyle w:val="af5"/>
            </w:pPr>
            <w:r>
              <w:rPr>
                <w:rFonts w:hint="eastAsia"/>
              </w:rPr>
              <w:t>资料说明</w:t>
            </w:r>
          </w:p>
        </w:tc>
      </w:tr>
      <w:tr w:rsidR="00EA1717" w:rsidTr="002D232B">
        <w:tc>
          <w:tcPr>
            <w:tcW w:w="709" w:type="dxa"/>
            <w:shd w:val="clear" w:color="auto" w:fill="auto"/>
          </w:tcPr>
          <w:p w:rsidR="00EA1717" w:rsidRDefault="00EA1717" w:rsidP="00796223">
            <w:pPr>
              <w:pStyle w:val="af6"/>
            </w:pPr>
            <w:r>
              <w:rPr>
                <w:rFonts w:hint="eastAsia"/>
              </w:rPr>
              <w:t>1</w:t>
            </w:r>
          </w:p>
        </w:tc>
        <w:tc>
          <w:tcPr>
            <w:tcW w:w="3104" w:type="dxa"/>
            <w:shd w:val="clear" w:color="auto" w:fill="auto"/>
          </w:tcPr>
          <w:p w:rsidR="00EA1717" w:rsidRDefault="00EA1717" w:rsidP="00796223">
            <w:pPr>
              <w:pStyle w:val="af6"/>
            </w:pPr>
            <w:r>
              <w:rPr>
                <w:rFonts w:hint="eastAsia"/>
              </w:rPr>
              <w:t>《</w:t>
            </w:r>
            <w:r w:rsidR="002D232B">
              <w:rPr>
                <w:rFonts w:hint="eastAsia"/>
              </w:rPr>
              <w:t>TD-</w:t>
            </w:r>
            <w:r w:rsidR="002D232B" w:rsidRPr="002D232B">
              <w:rPr>
                <w:rFonts w:hint="eastAsia"/>
              </w:rPr>
              <w:t>LTE</w:t>
            </w:r>
            <w:r w:rsidR="002D232B" w:rsidRPr="002D232B">
              <w:rPr>
                <w:rFonts w:hint="eastAsia"/>
              </w:rPr>
              <w:t>网优工作流程</w:t>
            </w:r>
            <w:r>
              <w:rPr>
                <w:rFonts w:hint="eastAsia"/>
              </w:rPr>
              <w:t>》</w:t>
            </w:r>
          </w:p>
        </w:tc>
        <w:tc>
          <w:tcPr>
            <w:tcW w:w="5307" w:type="dxa"/>
            <w:shd w:val="clear" w:color="auto" w:fill="auto"/>
          </w:tcPr>
          <w:p w:rsidR="00EA1717" w:rsidRDefault="002D232B" w:rsidP="00796223">
            <w:pPr>
              <w:pStyle w:val="af6"/>
            </w:pPr>
            <w:r>
              <w:rPr>
                <w:rFonts w:hint="eastAsia"/>
              </w:rPr>
              <w:t>全面了解网络优化流程，了解网络优化其他技能</w:t>
            </w:r>
          </w:p>
        </w:tc>
      </w:tr>
      <w:tr w:rsidR="00EA1717" w:rsidTr="002D232B">
        <w:tc>
          <w:tcPr>
            <w:tcW w:w="709" w:type="dxa"/>
            <w:shd w:val="clear" w:color="auto" w:fill="auto"/>
          </w:tcPr>
          <w:p w:rsidR="00EA1717" w:rsidRDefault="00EA1717" w:rsidP="00796223">
            <w:pPr>
              <w:pStyle w:val="af6"/>
            </w:pPr>
            <w:r>
              <w:rPr>
                <w:rFonts w:hint="eastAsia"/>
              </w:rPr>
              <w:t>2</w:t>
            </w:r>
          </w:p>
        </w:tc>
        <w:tc>
          <w:tcPr>
            <w:tcW w:w="3104" w:type="dxa"/>
            <w:shd w:val="clear" w:color="auto" w:fill="auto"/>
          </w:tcPr>
          <w:p w:rsidR="00EA1717" w:rsidRDefault="002D232B" w:rsidP="00796223">
            <w:pPr>
              <w:pStyle w:val="af6"/>
            </w:pPr>
            <w:r>
              <w:rPr>
                <w:rFonts w:hint="eastAsia"/>
              </w:rPr>
              <w:t>《</w:t>
            </w:r>
            <w:r w:rsidRPr="002D232B">
              <w:t>3GPP TS 36.214</w:t>
            </w:r>
            <w:r>
              <w:rPr>
                <w:rFonts w:hint="eastAsia"/>
              </w:rPr>
              <w:t>》</w:t>
            </w:r>
          </w:p>
        </w:tc>
        <w:tc>
          <w:tcPr>
            <w:tcW w:w="5307" w:type="dxa"/>
            <w:shd w:val="clear" w:color="auto" w:fill="auto"/>
          </w:tcPr>
          <w:p w:rsidR="00EA1717" w:rsidRDefault="002D232B" w:rsidP="00796223">
            <w:pPr>
              <w:pStyle w:val="af6"/>
            </w:pPr>
            <w:r>
              <w:rPr>
                <w:rFonts w:hint="eastAsia"/>
              </w:rPr>
              <w:t>了解协议在物理层测量的相关参数和定义</w:t>
            </w:r>
          </w:p>
        </w:tc>
      </w:tr>
      <w:tr w:rsidR="00EA1717" w:rsidTr="002D232B">
        <w:tc>
          <w:tcPr>
            <w:tcW w:w="709" w:type="dxa"/>
            <w:shd w:val="clear" w:color="auto" w:fill="auto"/>
          </w:tcPr>
          <w:p w:rsidR="00EA1717" w:rsidRDefault="00EA1717" w:rsidP="00796223">
            <w:pPr>
              <w:pStyle w:val="af6"/>
            </w:pPr>
            <w:r>
              <w:rPr>
                <w:rFonts w:hint="eastAsia"/>
              </w:rPr>
              <w:t>3</w:t>
            </w:r>
          </w:p>
        </w:tc>
        <w:tc>
          <w:tcPr>
            <w:tcW w:w="3104" w:type="dxa"/>
            <w:shd w:val="clear" w:color="auto" w:fill="auto"/>
          </w:tcPr>
          <w:p w:rsidR="00EA1717" w:rsidRDefault="002D232B" w:rsidP="00796223">
            <w:pPr>
              <w:pStyle w:val="af6"/>
            </w:pPr>
            <w:r>
              <w:rPr>
                <w:rFonts w:hint="eastAsia"/>
              </w:rPr>
              <w:t>《</w:t>
            </w:r>
            <w:r w:rsidRPr="002D232B">
              <w:t>3GPP TS 36.331</w:t>
            </w:r>
            <w:r>
              <w:rPr>
                <w:rFonts w:hint="eastAsia"/>
              </w:rPr>
              <w:t>》</w:t>
            </w:r>
          </w:p>
        </w:tc>
        <w:tc>
          <w:tcPr>
            <w:tcW w:w="5307" w:type="dxa"/>
            <w:shd w:val="clear" w:color="auto" w:fill="auto"/>
          </w:tcPr>
          <w:p w:rsidR="00EA1717" w:rsidRDefault="002D232B" w:rsidP="00796223">
            <w:pPr>
              <w:pStyle w:val="af6"/>
            </w:pPr>
            <w:r>
              <w:rPr>
                <w:rFonts w:hint="eastAsia"/>
              </w:rPr>
              <w:t>了解协议</w:t>
            </w:r>
            <w:r>
              <w:rPr>
                <w:rFonts w:hint="eastAsia"/>
              </w:rPr>
              <w:t>RRC</w:t>
            </w:r>
            <w:r>
              <w:rPr>
                <w:rFonts w:hint="eastAsia"/>
              </w:rPr>
              <w:t>相关的协议标准</w:t>
            </w:r>
          </w:p>
        </w:tc>
      </w:tr>
      <w:tr w:rsidR="002E2B3A" w:rsidTr="002D232B">
        <w:tc>
          <w:tcPr>
            <w:tcW w:w="709" w:type="dxa"/>
            <w:shd w:val="clear" w:color="auto" w:fill="auto"/>
          </w:tcPr>
          <w:p w:rsidR="002E2B3A" w:rsidRDefault="002E2B3A" w:rsidP="00796223">
            <w:pPr>
              <w:pStyle w:val="af6"/>
            </w:pPr>
            <w:r>
              <w:rPr>
                <w:rFonts w:hint="eastAsia"/>
              </w:rPr>
              <w:t>4</w:t>
            </w:r>
          </w:p>
        </w:tc>
        <w:tc>
          <w:tcPr>
            <w:tcW w:w="3104" w:type="dxa"/>
            <w:shd w:val="clear" w:color="auto" w:fill="auto"/>
          </w:tcPr>
          <w:p w:rsidR="002E2B3A" w:rsidRDefault="002E2B3A" w:rsidP="00796223">
            <w:pPr>
              <w:pStyle w:val="af6"/>
            </w:pPr>
            <w:r>
              <w:rPr>
                <w:rFonts w:hint="eastAsia"/>
              </w:rPr>
              <w:t>《</w:t>
            </w:r>
            <w:r>
              <w:t>3GPP TS 36.</w:t>
            </w:r>
            <w:r>
              <w:rPr>
                <w:rFonts w:hint="eastAsia"/>
              </w:rPr>
              <w:t>101</w:t>
            </w:r>
            <w:r>
              <w:rPr>
                <w:rFonts w:hint="eastAsia"/>
              </w:rPr>
              <w:t>》</w:t>
            </w:r>
          </w:p>
        </w:tc>
        <w:tc>
          <w:tcPr>
            <w:tcW w:w="5307" w:type="dxa"/>
            <w:shd w:val="clear" w:color="auto" w:fill="auto"/>
          </w:tcPr>
          <w:p w:rsidR="002E2B3A" w:rsidRDefault="002E2B3A" w:rsidP="00796223">
            <w:pPr>
              <w:pStyle w:val="af6"/>
            </w:pPr>
            <w:r>
              <w:rPr>
                <w:rFonts w:hint="eastAsia"/>
              </w:rPr>
              <w:t>了解控制信道的解调门限</w:t>
            </w:r>
          </w:p>
        </w:tc>
      </w:tr>
    </w:tbl>
    <w:p w:rsidR="006D03E8" w:rsidRPr="00904828" w:rsidRDefault="007B1572" w:rsidP="001400D4">
      <w:pPr>
        <w:pStyle w:val="StyleHeading1NoNumberJustified"/>
      </w:pPr>
      <w:r>
        <w:rPr>
          <w:rFonts w:hint="eastAsia"/>
        </w:rPr>
        <w:lastRenderedPageBreak/>
        <w:t>关于这篇文档</w:t>
      </w:r>
    </w:p>
    <w:p w:rsidR="00CC2CB2" w:rsidRDefault="006F08DB" w:rsidP="00214AE9">
      <w:pPr>
        <w:pStyle w:val="BlockLabel"/>
      </w:pPr>
      <w:r w:rsidRPr="006F08DB">
        <w:rPr>
          <w:rFonts w:hint="eastAsia"/>
        </w:rPr>
        <w:t>摘要</w:t>
      </w:r>
    </w:p>
    <w:tbl>
      <w:tblPr>
        <w:tblW w:w="91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447"/>
        <w:gridCol w:w="5669"/>
      </w:tblGrid>
      <w:tr w:rsidR="00605664" w:rsidRPr="00605664" w:rsidTr="00605664">
        <w:trPr>
          <w:tblHeader/>
        </w:trPr>
        <w:tc>
          <w:tcPr>
            <w:tcW w:w="2834" w:type="dxa"/>
            <w:shd w:val="clear" w:color="auto" w:fill="auto"/>
          </w:tcPr>
          <w:p w:rsidR="00605664" w:rsidRPr="00605664" w:rsidRDefault="00605664" w:rsidP="00605664">
            <w:pPr>
              <w:pStyle w:val="af5"/>
            </w:pPr>
            <w:r>
              <w:rPr>
                <w:rFonts w:hint="eastAsia"/>
              </w:rPr>
              <w:t>章节</w:t>
            </w:r>
          </w:p>
        </w:tc>
        <w:tc>
          <w:tcPr>
            <w:tcW w:w="4661" w:type="dxa"/>
            <w:shd w:val="clear" w:color="auto" w:fill="auto"/>
            <w:vAlign w:val="center"/>
          </w:tcPr>
          <w:p w:rsidR="00605664" w:rsidRPr="00605664" w:rsidRDefault="00605664" w:rsidP="00605664">
            <w:pPr>
              <w:pStyle w:val="af5"/>
            </w:pPr>
            <w:r>
              <w:rPr>
                <w:rFonts w:hint="eastAsia"/>
              </w:rPr>
              <w:t>描述</w:t>
            </w:r>
          </w:p>
        </w:tc>
      </w:tr>
      <w:tr w:rsidR="00605664" w:rsidRPr="00605664" w:rsidTr="00605664">
        <w:tc>
          <w:tcPr>
            <w:tcW w:w="2834" w:type="dxa"/>
            <w:shd w:val="clear" w:color="auto" w:fill="auto"/>
          </w:tcPr>
          <w:p w:rsidR="00605664" w:rsidRPr="00605664" w:rsidRDefault="006669BC" w:rsidP="00991871">
            <w:pPr>
              <w:pStyle w:val="af6"/>
            </w:pPr>
            <w:r w:rsidRPr="00605664">
              <w:fldChar w:fldCharType="begin"/>
            </w:r>
            <w:r w:rsidR="00605664" w:rsidRPr="00605664">
              <w:instrText xml:space="preserve"> REF _Ref252463637 \n \h </w:instrText>
            </w:r>
            <w:r w:rsidRPr="00605664">
              <w:fldChar w:fldCharType="separate"/>
            </w:r>
            <w:r w:rsidR="00E078A4">
              <w:t>1</w:t>
            </w:r>
            <w:r w:rsidRPr="00605664">
              <w:fldChar w:fldCharType="end"/>
            </w:r>
            <w:r w:rsidR="00605664" w:rsidRPr="00605664">
              <w:t xml:space="preserve">  </w:t>
            </w:r>
            <w:r w:rsidR="00991871">
              <w:rPr>
                <w:rFonts w:hint="eastAsia"/>
              </w:rPr>
              <w:t>概述</w:t>
            </w:r>
          </w:p>
        </w:tc>
        <w:tc>
          <w:tcPr>
            <w:tcW w:w="4661" w:type="dxa"/>
            <w:shd w:val="clear" w:color="auto" w:fill="auto"/>
          </w:tcPr>
          <w:p w:rsidR="00605664" w:rsidRPr="00605664" w:rsidRDefault="002E2B3A" w:rsidP="00605664">
            <w:pPr>
              <w:pStyle w:val="af6"/>
            </w:pPr>
            <w:r>
              <w:rPr>
                <w:rFonts w:hint="eastAsia"/>
              </w:rPr>
              <w:t>覆盖优化的意义和出现覆盖问题的原因分析</w:t>
            </w:r>
          </w:p>
        </w:tc>
      </w:tr>
      <w:tr w:rsidR="00605664" w:rsidRPr="00605664" w:rsidTr="00605664">
        <w:tc>
          <w:tcPr>
            <w:tcW w:w="2834" w:type="dxa"/>
            <w:shd w:val="clear" w:color="auto" w:fill="auto"/>
          </w:tcPr>
          <w:p w:rsidR="00605664" w:rsidRPr="00605664" w:rsidRDefault="006669BC" w:rsidP="00991871">
            <w:pPr>
              <w:pStyle w:val="af6"/>
            </w:pPr>
            <w:r w:rsidRPr="00605664">
              <w:fldChar w:fldCharType="begin"/>
            </w:r>
            <w:r w:rsidR="00605664" w:rsidRPr="00605664">
              <w:instrText xml:space="preserve"> REF _Ref265656430 \n \h </w:instrText>
            </w:r>
            <w:r w:rsidRPr="00605664">
              <w:fldChar w:fldCharType="separate"/>
            </w:r>
            <w:r w:rsidR="00E078A4">
              <w:t>2</w:t>
            </w:r>
            <w:r w:rsidRPr="00605664">
              <w:fldChar w:fldCharType="end"/>
            </w:r>
            <w:r w:rsidR="00605664" w:rsidRPr="00605664">
              <w:t xml:space="preserve"> </w:t>
            </w:r>
            <w:r w:rsidR="00991871">
              <w:rPr>
                <w:rFonts w:hint="eastAsia"/>
              </w:rPr>
              <w:t xml:space="preserve"> </w:t>
            </w:r>
            <w:r w:rsidR="00991871">
              <w:rPr>
                <w:rFonts w:hint="eastAsia"/>
              </w:rPr>
              <w:t>覆盖指标分析</w:t>
            </w:r>
          </w:p>
        </w:tc>
        <w:tc>
          <w:tcPr>
            <w:tcW w:w="4661" w:type="dxa"/>
            <w:shd w:val="clear" w:color="auto" w:fill="auto"/>
          </w:tcPr>
          <w:p w:rsidR="00605664" w:rsidRPr="00605664" w:rsidRDefault="002E2B3A" w:rsidP="00605664">
            <w:pPr>
              <w:pStyle w:val="af6"/>
            </w:pPr>
            <w:r>
              <w:rPr>
                <w:rFonts w:hint="eastAsia"/>
              </w:rPr>
              <w:t>介绍覆盖优化的目标，解读覆盖相关指标</w:t>
            </w:r>
          </w:p>
        </w:tc>
      </w:tr>
      <w:tr w:rsidR="00605664" w:rsidRPr="00605664" w:rsidTr="00605664">
        <w:tc>
          <w:tcPr>
            <w:tcW w:w="2834" w:type="dxa"/>
            <w:shd w:val="clear" w:color="auto" w:fill="auto"/>
          </w:tcPr>
          <w:p w:rsidR="00605664" w:rsidRPr="00605664" w:rsidRDefault="006669BC" w:rsidP="00991871">
            <w:pPr>
              <w:pStyle w:val="af6"/>
            </w:pPr>
            <w:r w:rsidRPr="00605664">
              <w:fldChar w:fldCharType="begin"/>
            </w:r>
            <w:r w:rsidR="00605664" w:rsidRPr="00605664">
              <w:instrText xml:space="preserve"> REF _Ref265656431 \n \h </w:instrText>
            </w:r>
            <w:r w:rsidRPr="00605664">
              <w:fldChar w:fldCharType="separate"/>
            </w:r>
            <w:r w:rsidR="00E078A4">
              <w:t>3</w:t>
            </w:r>
            <w:r w:rsidRPr="00605664">
              <w:fldChar w:fldCharType="end"/>
            </w:r>
            <w:r w:rsidR="00605664" w:rsidRPr="00605664">
              <w:t xml:space="preserve">  </w:t>
            </w:r>
            <w:r w:rsidR="00991871">
              <w:rPr>
                <w:rFonts w:hint="eastAsia"/>
              </w:rPr>
              <w:t>覆盖优化内容</w:t>
            </w:r>
            <w:r w:rsidRPr="00605664">
              <w:fldChar w:fldCharType="begin"/>
            </w:r>
            <w:r w:rsidR="00605664" w:rsidRPr="00605664">
              <w:instrText xml:space="preserve"> REF _Ref265656431 \h </w:instrText>
            </w:r>
            <w:r w:rsidRPr="00605664">
              <w:fldChar w:fldCharType="end"/>
            </w:r>
          </w:p>
        </w:tc>
        <w:tc>
          <w:tcPr>
            <w:tcW w:w="4661" w:type="dxa"/>
            <w:shd w:val="clear" w:color="auto" w:fill="auto"/>
          </w:tcPr>
          <w:p w:rsidR="00605664" w:rsidRPr="00605664" w:rsidRDefault="002E2B3A" w:rsidP="00605664">
            <w:pPr>
              <w:pStyle w:val="af6"/>
            </w:pPr>
            <w:r>
              <w:rPr>
                <w:rFonts w:hint="eastAsia"/>
              </w:rPr>
              <w:t>介绍覆盖优化的内容</w:t>
            </w:r>
          </w:p>
        </w:tc>
      </w:tr>
      <w:tr w:rsidR="00605664" w:rsidRPr="00605664" w:rsidTr="00605664">
        <w:tc>
          <w:tcPr>
            <w:tcW w:w="2834" w:type="dxa"/>
            <w:shd w:val="clear" w:color="auto" w:fill="auto"/>
          </w:tcPr>
          <w:p w:rsidR="00605664" w:rsidRPr="00605664" w:rsidRDefault="006669BC" w:rsidP="002E2B3A">
            <w:pPr>
              <w:pStyle w:val="af6"/>
            </w:pPr>
            <w:r w:rsidRPr="00605664">
              <w:fldChar w:fldCharType="begin"/>
            </w:r>
            <w:r w:rsidR="00605664" w:rsidRPr="00605664">
              <w:instrText xml:space="preserve"> REF _Ref265656432 \n \h </w:instrText>
            </w:r>
            <w:r w:rsidRPr="00605664">
              <w:fldChar w:fldCharType="separate"/>
            </w:r>
            <w:r w:rsidR="00E078A4">
              <w:t>4</w:t>
            </w:r>
            <w:r w:rsidRPr="00605664">
              <w:fldChar w:fldCharType="end"/>
            </w:r>
            <w:r w:rsidR="00605664" w:rsidRPr="00605664">
              <w:t xml:space="preserve">  </w:t>
            </w:r>
            <w:r w:rsidR="002E2B3A">
              <w:rPr>
                <w:rFonts w:hint="eastAsia"/>
              </w:rPr>
              <w:t>覆盖优化工具</w:t>
            </w:r>
          </w:p>
        </w:tc>
        <w:tc>
          <w:tcPr>
            <w:tcW w:w="4661" w:type="dxa"/>
            <w:shd w:val="clear" w:color="auto" w:fill="auto"/>
          </w:tcPr>
          <w:p w:rsidR="00605664" w:rsidRPr="00605664" w:rsidRDefault="002E2B3A" w:rsidP="00605664">
            <w:pPr>
              <w:pStyle w:val="af6"/>
            </w:pPr>
            <w:r>
              <w:rPr>
                <w:rFonts w:hint="eastAsia"/>
              </w:rPr>
              <w:t>介绍覆盖优化的工具</w:t>
            </w:r>
          </w:p>
        </w:tc>
      </w:tr>
      <w:tr w:rsidR="002E2B3A" w:rsidRPr="00605664" w:rsidTr="00605664">
        <w:tc>
          <w:tcPr>
            <w:tcW w:w="2834" w:type="dxa"/>
            <w:shd w:val="clear" w:color="auto" w:fill="auto"/>
          </w:tcPr>
          <w:p w:rsidR="002E2B3A" w:rsidRPr="00605664" w:rsidRDefault="002E2B3A" w:rsidP="002E2B3A">
            <w:pPr>
              <w:pStyle w:val="af6"/>
            </w:pPr>
            <w:r>
              <w:rPr>
                <w:rFonts w:hint="eastAsia"/>
              </w:rPr>
              <w:t xml:space="preserve">5  </w:t>
            </w:r>
            <w:r>
              <w:rPr>
                <w:rFonts w:hint="eastAsia"/>
              </w:rPr>
              <w:t>覆盖优化手段</w:t>
            </w:r>
          </w:p>
        </w:tc>
        <w:tc>
          <w:tcPr>
            <w:tcW w:w="4661" w:type="dxa"/>
            <w:shd w:val="clear" w:color="auto" w:fill="auto"/>
          </w:tcPr>
          <w:p w:rsidR="002E2B3A" w:rsidRPr="00605664" w:rsidRDefault="002E2B3A" w:rsidP="00605664">
            <w:pPr>
              <w:pStyle w:val="af6"/>
            </w:pPr>
            <w:r>
              <w:rPr>
                <w:rFonts w:hint="eastAsia"/>
              </w:rPr>
              <w:t>介绍覆盖优化的手段</w:t>
            </w:r>
          </w:p>
        </w:tc>
      </w:tr>
      <w:tr w:rsidR="002E2B3A" w:rsidRPr="00605664" w:rsidTr="00605664">
        <w:tc>
          <w:tcPr>
            <w:tcW w:w="2834" w:type="dxa"/>
            <w:shd w:val="clear" w:color="auto" w:fill="auto"/>
          </w:tcPr>
          <w:p w:rsidR="002E2B3A" w:rsidRDefault="002E2B3A" w:rsidP="002E2B3A">
            <w:pPr>
              <w:pStyle w:val="af6"/>
            </w:pPr>
            <w:r>
              <w:rPr>
                <w:rFonts w:hint="eastAsia"/>
              </w:rPr>
              <w:t xml:space="preserve">6  </w:t>
            </w:r>
            <w:r>
              <w:rPr>
                <w:rFonts w:hint="eastAsia"/>
              </w:rPr>
              <w:t>覆盖优化原则</w:t>
            </w:r>
          </w:p>
        </w:tc>
        <w:tc>
          <w:tcPr>
            <w:tcW w:w="4661" w:type="dxa"/>
            <w:shd w:val="clear" w:color="auto" w:fill="auto"/>
          </w:tcPr>
          <w:p w:rsidR="002E2B3A" w:rsidRPr="00605664" w:rsidRDefault="002E2B3A" w:rsidP="00605664">
            <w:pPr>
              <w:pStyle w:val="af6"/>
            </w:pPr>
            <w:r>
              <w:rPr>
                <w:rFonts w:hint="eastAsia"/>
              </w:rPr>
              <w:t>介绍覆盖优化的整体原则</w:t>
            </w:r>
          </w:p>
        </w:tc>
      </w:tr>
      <w:tr w:rsidR="002E2B3A" w:rsidRPr="00605664" w:rsidTr="00605664">
        <w:tc>
          <w:tcPr>
            <w:tcW w:w="2834" w:type="dxa"/>
            <w:shd w:val="clear" w:color="auto" w:fill="auto"/>
          </w:tcPr>
          <w:p w:rsidR="002E2B3A" w:rsidRDefault="002E2B3A" w:rsidP="002E2B3A">
            <w:pPr>
              <w:pStyle w:val="af6"/>
            </w:pPr>
            <w:r>
              <w:rPr>
                <w:rFonts w:hint="eastAsia"/>
              </w:rPr>
              <w:t xml:space="preserve">7  </w:t>
            </w:r>
            <w:r>
              <w:rPr>
                <w:rFonts w:hint="eastAsia"/>
              </w:rPr>
              <w:t>覆盖问题定义和优化方法</w:t>
            </w:r>
          </w:p>
        </w:tc>
        <w:tc>
          <w:tcPr>
            <w:tcW w:w="4661" w:type="dxa"/>
            <w:shd w:val="clear" w:color="auto" w:fill="auto"/>
          </w:tcPr>
          <w:p w:rsidR="002E2B3A" w:rsidRPr="00605664" w:rsidRDefault="002E2B3A" w:rsidP="002E2B3A">
            <w:pPr>
              <w:pStyle w:val="af6"/>
            </w:pPr>
            <w:r>
              <w:rPr>
                <w:rFonts w:hint="eastAsia"/>
              </w:rPr>
              <w:t>定义各种覆盖问题，以及相应的优化方法</w:t>
            </w:r>
          </w:p>
        </w:tc>
      </w:tr>
      <w:tr w:rsidR="002E2B3A" w:rsidRPr="00605664" w:rsidTr="00605664">
        <w:tc>
          <w:tcPr>
            <w:tcW w:w="2834" w:type="dxa"/>
            <w:shd w:val="clear" w:color="auto" w:fill="auto"/>
          </w:tcPr>
          <w:p w:rsidR="002E2B3A" w:rsidRDefault="002E2B3A" w:rsidP="002E2B3A">
            <w:pPr>
              <w:pStyle w:val="af6"/>
            </w:pPr>
            <w:r>
              <w:rPr>
                <w:rFonts w:hint="eastAsia"/>
              </w:rPr>
              <w:t xml:space="preserve">8  </w:t>
            </w:r>
            <w:r>
              <w:rPr>
                <w:rFonts w:hint="eastAsia"/>
              </w:rPr>
              <w:t>常规覆盖优化的方法和流程</w:t>
            </w:r>
          </w:p>
        </w:tc>
        <w:tc>
          <w:tcPr>
            <w:tcW w:w="4661" w:type="dxa"/>
            <w:shd w:val="clear" w:color="auto" w:fill="auto"/>
          </w:tcPr>
          <w:p w:rsidR="002E2B3A" w:rsidRPr="00605664" w:rsidRDefault="002E2B3A" w:rsidP="00605664">
            <w:pPr>
              <w:pStyle w:val="af6"/>
            </w:pPr>
            <w:r>
              <w:rPr>
                <w:rFonts w:hint="eastAsia"/>
              </w:rPr>
              <w:t>介绍常规覆盖优化的流程，各个步骤注意事项</w:t>
            </w:r>
          </w:p>
        </w:tc>
      </w:tr>
      <w:tr w:rsidR="00605664" w:rsidRPr="00605664" w:rsidTr="00605664">
        <w:tc>
          <w:tcPr>
            <w:tcW w:w="2834" w:type="dxa"/>
            <w:shd w:val="clear" w:color="auto" w:fill="auto"/>
          </w:tcPr>
          <w:p w:rsidR="00605664" w:rsidRPr="00605664" w:rsidRDefault="006669BC" w:rsidP="00605664">
            <w:pPr>
              <w:pStyle w:val="af6"/>
            </w:pPr>
            <w:r w:rsidRPr="00605664">
              <w:fldChar w:fldCharType="begin"/>
            </w:r>
            <w:r w:rsidR="00605664" w:rsidRPr="00605664">
              <w:instrText xml:space="preserve"> REF _Ref252463645 \n \h </w:instrText>
            </w:r>
            <w:r w:rsidRPr="00605664">
              <w:fldChar w:fldCharType="separate"/>
            </w:r>
            <w:r w:rsidR="00E078A4">
              <w:rPr>
                <w:rFonts w:hint="eastAsia"/>
              </w:rPr>
              <w:t>附录</w:t>
            </w:r>
            <w:r w:rsidR="00E078A4">
              <w:rPr>
                <w:rFonts w:hint="eastAsia"/>
              </w:rPr>
              <w:t>A</w:t>
            </w:r>
            <w:r w:rsidRPr="00605664">
              <w:fldChar w:fldCharType="end"/>
            </w:r>
            <w:r w:rsidR="00605664" w:rsidRPr="00605664">
              <w:t xml:space="preserve">  </w:t>
            </w:r>
            <w:r w:rsidRPr="00605664">
              <w:fldChar w:fldCharType="begin"/>
            </w:r>
            <w:r w:rsidR="00605664" w:rsidRPr="00605664">
              <w:instrText xml:space="preserve"> REF _Ref252463645 \h </w:instrText>
            </w:r>
            <w:r w:rsidRPr="00605664">
              <w:fldChar w:fldCharType="separate"/>
            </w:r>
            <w:r w:rsidR="00E078A4">
              <w:rPr>
                <w:rFonts w:hint="eastAsia"/>
              </w:rPr>
              <w:t>参考资料</w:t>
            </w:r>
            <w:r w:rsidRPr="00605664">
              <w:fldChar w:fldCharType="end"/>
            </w:r>
          </w:p>
        </w:tc>
        <w:tc>
          <w:tcPr>
            <w:tcW w:w="4661" w:type="dxa"/>
            <w:shd w:val="clear" w:color="auto" w:fill="auto"/>
          </w:tcPr>
          <w:p w:rsidR="00605664" w:rsidRPr="00605664" w:rsidRDefault="002E2B3A" w:rsidP="00605664">
            <w:pPr>
              <w:pStyle w:val="af6"/>
            </w:pPr>
            <w:r>
              <w:rPr>
                <w:rFonts w:hint="eastAsia"/>
              </w:rPr>
              <w:t>无</w:t>
            </w:r>
          </w:p>
        </w:tc>
      </w:tr>
    </w:tbl>
    <w:p w:rsidR="00BA6E8A" w:rsidRPr="00607F6B" w:rsidRDefault="000F716F" w:rsidP="00BA6E8A">
      <w:pPr>
        <w:pStyle w:val="TOC00"/>
        <w:rPr>
          <w:lang w:eastAsia="zh-CN"/>
        </w:rPr>
      </w:pPr>
      <w:r>
        <w:br w:type="page"/>
      </w:r>
      <w:proofErr w:type="spellStart"/>
      <w:r w:rsidR="00BA6E8A" w:rsidRPr="00B43B4F">
        <w:rPr>
          <w:rFonts w:hint="eastAsia"/>
        </w:rPr>
        <w:lastRenderedPageBreak/>
        <w:t>目录</w:t>
      </w:r>
      <w:proofErr w:type="spellEnd"/>
    </w:p>
    <w:p w:rsidR="00964E62" w:rsidRDefault="006669BC">
      <w:pPr>
        <w:pStyle w:val="14"/>
        <w:rPr>
          <w:rFonts w:asciiTheme="minorHAnsi" w:eastAsiaTheme="minorEastAsia" w:hAnsiTheme="minorHAnsi" w:cstheme="minorBidi"/>
          <w:b w:val="0"/>
          <w:bCs w:val="0"/>
          <w:caps w:val="0"/>
          <w:kern w:val="2"/>
          <w:lang w:eastAsia="zh-CN"/>
        </w:rPr>
      </w:pPr>
      <w:r>
        <w:rPr>
          <w:rFonts w:ascii="Verdana" w:hAnsi="Verdana"/>
          <w:color w:val="282828"/>
          <w:spacing w:val="-8"/>
          <w:lang w:eastAsia="zh-CN"/>
        </w:rPr>
        <w:fldChar w:fldCharType="begin"/>
      </w:r>
      <w:r w:rsidR="00523006">
        <w:rPr>
          <w:rFonts w:ascii="Verdana" w:hAnsi="Verdana"/>
          <w:color w:val="282828"/>
          <w:spacing w:val="-8"/>
          <w:lang w:eastAsia="zh-CN"/>
        </w:rPr>
        <w:instrText xml:space="preserve"> TOC \o "1-3" \h \z \</w:instrText>
      </w:r>
      <w:r w:rsidR="00523006">
        <w:rPr>
          <w:rFonts w:ascii="Verdana" w:hAnsi="Verdana" w:hint="eastAsia"/>
          <w:color w:val="282828"/>
          <w:spacing w:val="-8"/>
          <w:lang w:eastAsia="zh-CN"/>
        </w:rPr>
        <w:instrText>t</w:instrText>
      </w:r>
      <w:r w:rsidR="00523006">
        <w:rPr>
          <w:rFonts w:ascii="Verdana" w:hAnsi="Verdana"/>
          <w:color w:val="282828"/>
          <w:spacing w:val="-8"/>
          <w:lang w:eastAsia="zh-CN"/>
        </w:rPr>
        <w:instrText xml:space="preserve"> </w:instrText>
      </w:r>
      <w:r w:rsidR="00523006">
        <w:rPr>
          <w:rFonts w:hint="eastAsia"/>
        </w:rPr>
        <w:instrText>"</w:instrText>
      </w:r>
      <w:r w:rsidR="00523006">
        <w:rPr>
          <w:rFonts w:hint="eastAsia"/>
        </w:rPr>
        <w:instrText>标题</w:instrText>
      </w:r>
      <w:r w:rsidR="00523006">
        <w:rPr>
          <w:rFonts w:hint="eastAsia"/>
        </w:rPr>
        <w:instrText xml:space="preserve"> 6,1,</w:instrText>
      </w:r>
      <w:r w:rsidR="00523006">
        <w:rPr>
          <w:rFonts w:hint="eastAsia"/>
        </w:rPr>
        <w:instrText>标题</w:instrText>
      </w:r>
      <w:r w:rsidR="00523006">
        <w:rPr>
          <w:rFonts w:hint="eastAsia"/>
        </w:rPr>
        <w:instrText xml:space="preserve"> 7,2,</w:instrText>
      </w:r>
      <w:r w:rsidR="00523006">
        <w:rPr>
          <w:rFonts w:hint="eastAsia"/>
        </w:rPr>
        <w:instrText>标题</w:instrText>
      </w:r>
      <w:r w:rsidR="00523006">
        <w:rPr>
          <w:rFonts w:hint="eastAsia"/>
        </w:rPr>
        <w:instrText xml:space="preserve"> 8,3"</w:instrText>
      </w:r>
      <w:r w:rsidR="00523006">
        <w:instrText xml:space="preserve"> </w:instrText>
      </w:r>
      <w:r>
        <w:rPr>
          <w:rFonts w:ascii="Verdana" w:hAnsi="Verdana"/>
          <w:color w:val="282828"/>
          <w:spacing w:val="-8"/>
          <w:lang w:eastAsia="zh-CN"/>
        </w:rPr>
        <w:fldChar w:fldCharType="separate"/>
      </w:r>
      <w:hyperlink w:anchor="_Toc286938511" w:history="1">
        <w:r w:rsidR="00964E62" w:rsidRPr="003731BA">
          <w:rPr>
            <w:rStyle w:val="a8"/>
            <w:lang w:eastAsia="zh-CN"/>
          </w:rPr>
          <w:t>1</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lang w:eastAsia="zh-CN"/>
          </w:rPr>
          <w:t>术语和缩写</w:t>
        </w:r>
        <w:r w:rsidR="00964E62">
          <w:rPr>
            <w:webHidden/>
          </w:rPr>
          <w:tab/>
        </w:r>
        <w:r>
          <w:rPr>
            <w:webHidden/>
          </w:rPr>
          <w:fldChar w:fldCharType="begin"/>
        </w:r>
        <w:r w:rsidR="00964E62">
          <w:rPr>
            <w:webHidden/>
          </w:rPr>
          <w:instrText xml:space="preserve"> PAGEREF _Toc286938511 \h </w:instrText>
        </w:r>
        <w:r>
          <w:rPr>
            <w:webHidden/>
          </w:rPr>
        </w:r>
        <w:r>
          <w:rPr>
            <w:webHidden/>
          </w:rPr>
          <w:fldChar w:fldCharType="separate"/>
        </w:r>
        <w:r w:rsidR="00964E62">
          <w:rPr>
            <w:webHidden/>
          </w:rPr>
          <w:t>1</w:t>
        </w:r>
        <w:r>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12" w:history="1">
        <w:r w:rsidR="00964E62" w:rsidRPr="003731BA">
          <w:rPr>
            <w:rStyle w:val="a8"/>
          </w:rPr>
          <w:t>2</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rPr>
          <w:t>概述</w:t>
        </w:r>
        <w:r w:rsidR="00964E62">
          <w:rPr>
            <w:webHidden/>
          </w:rPr>
          <w:tab/>
        </w:r>
        <w:r w:rsidR="006669BC">
          <w:rPr>
            <w:webHidden/>
          </w:rPr>
          <w:fldChar w:fldCharType="begin"/>
        </w:r>
        <w:r w:rsidR="00964E62">
          <w:rPr>
            <w:webHidden/>
          </w:rPr>
          <w:instrText xml:space="preserve"> PAGEREF _Toc286938512 \h </w:instrText>
        </w:r>
        <w:r w:rsidR="006669BC">
          <w:rPr>
            <w:webHidden/>
          </w:rPr>
        </w:r>
        <w:r w:rsidR="006669BC">
          <w:rPr>
            <w:webHidden/>
          </w:rPr>
          <w:fldChar w:fldCharType="separate"/>
        </w:r>
        <w:r w:rsidR="00964E62">
          <w:rPr>
            <w:webHidden/>
          </w:rPr>
          <w:t>1</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13" w:history="1">
        <w:r w:rsidR="00964E62" w:rsidRPr="003731BA">
          <w:rPr>
            <w:rStyle w:val="a8"/>
          </w:rPr>
          <w:t>3</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rPr>
          <w:t>覆盖优化内容</w:t>
        </w:r>
        <w:r w:rsidR="00964E62">
          <w:rPr>
            <w:webHidden/>
          </w:rPr>
          <w:tab/>
        </w:r>
        <w:r w:rsidR="006669BC">
          <w:rPr>
            <w:webHidden/>
          </w:rPr>
          <w:fldChar w:fldCharType="begin"/>
        </w:r>
        <w:r w:rsidR="00964E62">
          <w:rPr>
            <w:webHidden/>
          </w:rPr>
          <w:instrText xml:space="preserve"> PAGEREF _Toc286938513 \h </w:instrText>
        </w:r>
        <w:r w:rsidR="006669BC">
          <w:rPr>
            <w:webHidden/>
          </w:rPr>
        </w:r>
        <w:r w:rsidR="006669BC">
          <w:rPr>
            <w:webHidden/>
          </w:rPr>
          <w:fldChar w:fldCharType="separate"/>
        </w:r>
        <w:r w:rsidR="00964E62">
          <w:rPr>
            <w:webHidden/>
          </w:rPr>
          <w:t>2</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14" w:history="1">
        <w:r w:rsidR="00964E62" w:rsidRPr="003731BA">
          <w:rPr>
            <w:rStyle w:val="a8"/>
          </w:rPr>
          <w:t>4</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rPr>
          <w:t>覆盖指标分析</w:t>
        </w:r>
        <w:r w:rsidR="00964E62">
          <w:rPr>
            <w:webHidden/>
          </w:rPr>
          <w:tab/>
        </w:r>
        <w:r w:rsidR="006669BC">
          <w:rPr>
            <w:webHidden/>
          </w:rPr>
          <w:fldChar w:fldCharType="begin"/>
        </w:r>
        <w:r w:rsidR="00964E62">
          <w:rPr>
            <w:webHidden/>
          </w:rPr>
          <w:instrText xml:space="preserve"> PAGEREF _Toc286938514 \h </w:instrText>
        </w:r>
        <w:r w:rsidR="006669BC">
          <w:rPr>
            <w:webHidden/>
          </w:rPr>
        </w:r>
        <w:r w:rsidR="006669BC">
          <w:rPr>
            <w:webHidden/>
          </w:rPr>
          <w:fldChar w:fldCharType="separate"/>
        </w:r>
        <w:r w:rsidR="00964E62">
          <w:rPr>
            <w:webHidden/>
          </w:rPr>
          <w:t>2</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15" w:history="1">
        <w:r w:rsidR="00964E62" w:rsidRPr="003731BA">
          <w:rPr>
            <w:rStyle w:val="a8"/>
          </w:rPr>
          <w:t>4.1</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覆盖优化目标</w:t>
        </w:r>
        <w:r w:rsidR="00964E62">
          <w:rPr>
            <w:webHidden/>
          </w:rPr>
          <w:tab/>
        </w:r>
        <w:r w:rsidR="006669BC">
          <w:rPr>
            <w:webHidden/>
          </w:rPr>
          <w:fldChar w:fldCharType="begin"/>
        </w:r>
        <w:r w:rsidR="00964E62">
          <w:rPr>
            <w:webHidden/>
          </w:rPr>
          <w:instrText xml:space="preserve"> PAGEREF _Toc286938515 \h </w:instrText>
        </w:r>
        <w:r w:rsidR="006669BC">
          <w:rPr>
            <w:webHidden/>
          </w:rPr>
        </w:r>
        <w:r w:rsidR="006669BC">
          <w:rPr>
            <w:webHidden/>
          </w:rPr>
          <w:fldChar w:fldCharType="separate"/>
        </w:r>
        <w:r w:rsidR="00964E62">
          <w:rPr>
            <w:webHidden/>
          </w:rPr>
          <w:t>2</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16" w:history="1">
        <w:r w:rsidR="00964E62" w:rsidRPr="003731BA">
          <w:rPr>
            <w:rStyle w:val="a8"/>
          </w:rPr>
          <w:t>4.2</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覆盖指标的解读</w:t>
        </w:r>
        <w:r w:rsidR="00964E62">
          <w:rPr>
            <w:webHidden/>
          </w:rPr>
          <w:tab/>
        </w:r>
        <w:r w:rsidR="006669BC">
          <w:rPr>
            <w:webHidden/>
          </w:rPr>
          <w:fldChar w:fldCharType="begin"/>
        </w:r>
        <w:r w:rsidR="00964E62">
          <w:rPr>
            <w:webHidden/>
          </w:rPr>
          <w:instrText xml:space="preserve"> PAGEREF _Toc286938516 \h </w:instrText>
        </w:r>
        <w:r w:rsidR="006669BC">
          <w:rPr>
            <w:webHidden/>
          </w:rPr>
        </w:r>
        <w:r w:rsidR="006669BC">
          <w:rPr>
            <w:webHidden/>
          </w:rPr>
          <w:fldChar w:fldCharType="separate"/>
        </w:r>
        <w:r w:rsidR="00964E62">
          <w:rPr>
            <w:webHidden/>
          </w:rPr>
          <w:t>3</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17" w:history="1">
        <w:r w:rsidR="00964E62" w:rsidRPr="003731BA">
          <w:rPr>
            <w:rStyle w:val="a8"/>
          </w:rPr>
          <w:t>4.2.1</w:t>
        </w:r>
        <w:r w:rsidR="00964E62">
          <w:rPr>
            <w:rFonts w:asciiTheme="minorHAnsi" w:eastAsiaTheme="minorEastAsia" w:hAnsiTheme="minorHAnsi" w:cstheme="minorBidi"/>
            <w:caps w:val="0"/>
            <w:kern w:val="2"/>
            <w:lang w:eastAsia="zh-CN"/>
          </w:rPr>
          <w:tab/>
        </w:r>
        <w:r w:rsidR="00964E62" w:rsidRPr="003731BA">
          <w:rPr>
            <w:rStyle w:val="a8"/>
          </w:rPr>
          <w:t>RSRP</w:t>
        </w:r>
        <w:r w:rsidR="00964E62" w:rsidRPr="003731BA">
          <w:rPr>
            <w:rStyle w:val="a8"/>
            <w:rFonts w:hint="eastAsia"/>
          </w:rPr>
          <w:t>解读</w:t>
        </w:r>
        <w:r w:rsidR="00964E62">
          <w:rPr>
            <w:webHidden/>
          </w:rPr>
          <w:tab/>
        </w:r>
        <w:r w:rsidR="006669BC">
          <w:rPr>
            <w:webHidden/>
          </w:rPr>
          <w:fldChar w:fldCharType="begin"/>
        </w:r>
        <w:r w:rsidR="00964E62">
          <w:rPr>
            <w:webHidden/>
          </w:rPr>
          <w:instrText xml:space="preserve"> PAGEREF _Toc286938517 \h </w:instrText>
        </w:r>
        <w:r w:rsidR="006669BC">
          <w:rPr>
            <w:webHidden/>
          </w:rPr>
        </w:r>
        <w:r w:rsidR="006669BC">
          <w:rPr>
            <w:webHidden/>
          </w:rPr>
          <w:fldChar w:fldCharType="separate"/>
        </w:r>
        <w:r w:rsidR="00964E62">
          <w:rPr>
            <w:webHidden/>
          </w:rPr>
          <w:t>3</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18" w:history="1">
        <w:r w:rsidR="00964E62" w:rsidRPr="003731BA">
          <w:rPr>
            <w:rStyle w:val="a8"/>
          </w:rPr>
          <w:t>4.2.2</w:t>
        </w:r>
        <w:r w:rsidR="00964E62">
          <w:rPr>
            <w:rFonts w:asciiTheme="minorHAnsi" w:eastAsiaTheme="minorEastAsia" w:hAnsiTheme="minorHAnsi" w:cstheme="minorBidi"/>
            <w:caps w:val="0"/>
            <w:kern w:val="2"/>
            <w:lang w:eastAsia="zh-CN"/>
          </w:rPr>
          <w:tab/>
        </w:r>
        <w:r w:rsidR="00964E62" w:rsidRPr="003731BA">
          <w:rPr>
            <w:rStyle w:val="a8"/>
          </w:rPr>
          <w:t>RSRQ</w:t>
        </w:r>
        <w:r w:rsidR="00964E62" w:rsidRPr="003731BA">
          <w:rPr>
            <w:rStyle w:val="a8"/>
            <w:rFonts w:hint="eastAsia"/>
          </w:rPr>
          <w:t>解读</w:t>
        </w:r>
        <w:r w:rsidR="00964E62">
          <w:rPr>
            <w:webHidden/>
          </w:rPr>
          <w:tab/>
        </w:r>
        <w:r w:rsidR="006669BC">
          <w:rPr>
            <w:webHidden/>
          </w:rPr>
          <w:fldChar w:fldCharType="begin"/>
        </w:r>
        <w:r w:rsidR="00964E62">
          <w:rPr>
            <w:webHidden/>
          </w:rPr>
          <w:instrText xml:space="preserve"> PAGEREF _Toc286938518 \h </w:instrText>
        </w:r>
        <w:r w:rsidR="006669BC">
          <w:rPr>
            <w:webHidden/>
          </w:rPr>
        </w:r>
        <w:r w:rsidR="006669BC">
          <w:rPr>
            <w:webHidden/>
          </w:rPr>
          <w:fldChar w:fldCharType="separate"/>
        </w:r>
        <w:r w:rsidR="00964E62">
          <w:rPr>
            <w:webHidden/>
          </w:rPr>
          <w:t>4</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19" w:history="1">
        <w:r w:rsidR="00964E62" w:rsidRPr="003731BA">
          <w:rPr>
            <w:rStyle w:val="a8"/>
          </w:rPr>
          <w:t>4.2.3</w:t>
        </w:r>
        <w:r w:rsidR="00964E62">
          <w:rPr>
            <w:rFonts w:asciiTheme="minorHAnsi" w:eastAsiaTheme="minorEastAsia" w:hAnsiTheme="minorHAnsi" w:cstheme="minorBidi"/>
            <w:caps w:val="0"/>
            <w:kern w:val="2"/>
            <w:lang w:eastAsia="zh-CN"/>
          </w:rPr>
          <w:tab/>
        </w:r>
        <w:r w:rsidR="00964E62" w:rsidRPr="003731BA">
          <w:rPr>
            <w:rStyle w:val="a8"/>
          </w:rPr>
          <w:t>RS-CINR</w:t>
        </w:r>
        <w:r w:rsidR="00964E62" w:rsidRPr="003731BA">
          <w:rPr>
            <w:rStyle w:val="a8"/>
            <w:rFonts w:hint="eastAsia"/>
          </w:rPr>
          <w:t>解读</w:t>
        </w:r>
        <w:r w:rsidR="00964E62">
          <w:rPr>
            <w:webHidden/>
          </w:rPr>
          <w:tab/>
        </w:r>
        <w:r w:rsidR="006669BC">
          <w:rPr>
            <w:webHidden/>
          </w:rPr>
          <w:fldChar w:fldCharType="begin"/>
        </w:r>
        <w:r w:rsidR="00964E62">
          <w:rPr>
            <w:webHidden/>
          </w:rPr>
          <w:instrText xml:space="preserve"> PAGEREF _Toc286938519 \h </w:instrText>
        </w:r>
        <w:r w:rsidR="006669BC">
          <w:rPr>
            <w:webHidden/>
          </w:rPr>
        </w:r>
        <w:r w:rsidR="006669BC">
          <w:rPr>
            <w:webHidden/>
          </w:rPr>
          <w:fldChar w:fldCharType="separate"/>
        </w:r>
        <w:r w:rsidR="00964E62">
          <w:rPr>
            <w:webHidden/>
          </w:rPr>
          <w:t>4</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20" w:history="1">
        <w:r w:rsidR="00964E62" w:rsidRPr="003731BA">
          <w:rPr>
            <w:rStyle w:val="a8"/>
          </w:rPr>
          <w:t>4.2.4</w:t>
        </w:r>
        <w:r w:rsidR="00964E62">
          <w:rPr>
            <w:rFonts w:asciiTheme="minorHAnsi" w:eastAsiaTheme="minorEastAsia" w:hAnsiTheme="minorHAnsi" w:cstheme="minorBidi"/>
            <w:caps w:val="0"/>
            <w:kern w:val="2"/>
            <w:lang w:eastAsia="zh-CN"/>
          </w:rPr>
          <w:tab/>
        </w:r>
        <w:r w:rsidR="00964E62" w:rsidRPr="003731BA">
          <w:rPr>
            <w:rStyle w:val="a8"/>
          </w:rPr>
          <w:t>PDCCH SINR</w:t>
        </w:r>
        <w:r w:rsidR="00964E62">
          <w:rPr>
            <w:webHidden/>
          </w:rPr>
          <w:tab/>
        </w:r>
        <w:r w:rsidR="006669BC">
          <w:rPr>
            <w:webHidden/>
          </w:rPr>
          <w:fldChar w:fldCharType="begin"/>
        </w:r>
        <w:r w:rsidR="00964E62">
          <w:rPr>
            <w:webHidden/>
          </w:rPr>
          <w:instrText xml:space="preserve"> PAGEREF _Toc286938520 \h </w:instrText>
        </w:r>
        <w:r w:rsidR="006669BC">
          <w:rPr>
            <w:webHidden/>
          </w:rPr>
        </w:r>
        <w:r w:rsidR="006669BC">
          <w:rPr>
            <w:webHidden/>
          </w:rPr>
          <w:fldChar w:fldCharType="separate"/>
        </w:r>
        <w:r w:rsidR="00964E62">
          <w:rPr>
            <w:webHidden/>
          </w:rPr>
          <w:t>4</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21" w:history="1">
        <w:r w:rsidR="00964E62" w:rsidRPr="003731BA">
          <w:rPr>
            <w:rStyle w:val="a8"/>
          </w:rPr>
          <w:t>5</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rPr>
          <w:t>覆盖优化工具</w:t>
        </w:r>
        <w:r w:rsidR="00964E62">
          <w:rPr>
            <w:webHidden/>
          </w:rPr>
          <w:tab/>
        </w:r>
        <w:r w:rsidR="006669BC">
          <w:rPr>
            <w:webHidden/>
          </w:rPr>
          <w:fldChar w:fldCharType="begin"/>
        </w:r>
        <w:r w:rsidR="00964E62">
          <w:rPr>
            <w:webHidden/>
          </w:rPr>
          <w:instrText xml:space="preserve"> PAGEREF _Toc286938521 \h </w:instrText>
        </w:r>
        <w:r w:rsidR="006669BC">
          <w:rPr>
            <w:webHidden/>
          </w:rPr>
        </w:r>
        <w:r w:rsidR="006669BC">
          <w:rPr>
            <w:webHidden/>
          </w:rPr>
          <w:fldChar w:fldCharType="separate"/>
        </w:r>
        <w:r w:rsidR="00964E62">
          <w:rPr>
            <w:webHidden/>
          </w:rPr>
          <w:t>5</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22" w:history="1">
        <w:r w:rsidR="00964E62" w:rsidRPr="003731BA">
          <w:rPr>
            <w:rStyle w:val="a8"/>
          </w:rPr>
          <w:t>6</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rPr>
          <w:t>覆盖优化手段</w:t>
        </w:r>
        <w:r w:rsidR="00964E62">
          <w:rPr>
            <w:webHidden/>
          </w:rPr>
          <w:tab/>
        </w:r>
        <w:r w:rsidR="006669BC">
          <w:rPr>
            <w:webHidden/>
          </w:rPr>
          <w:fldChar w:fldCharType="begin"/>
        </w:r>
        <w:r w:rsidR="00964E62">
          <w:rPr>
            <w:webHidden/>
          </w:rPr>
          <w:instrText xml:space="preserve"> PAGEREF _Toc286938522 \h </w:instrText>
        </w:r>
        <w:r w:rsidR="006669BC">
          <w:rPr>
            <w:webHidden/>
          </w:rPr>
        </w:r>
        <w:r w:rsidR="006669BC">
          <w:rPr>
            <w:webHidden/>
          </w:rPr>
          <w:fldChar w:fldCharType="separate"/>
        </w:r>
        <w:r w:rsidR="00964E62">
          <w:rPr>
            <w:webHidden/>
          </w:rPr>
          <w:t>5</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23" w:history="1">
        <w:r w:rsidR="00964E62" w:rsidRPr="003731BA">
          <w:rPr>
            <w:rStyle w:val="a8"/>
          </w:rPr>
          <w:t>6.1</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天线下倾角</w:t>
        </w:r>
        <w:r w:rsidR="00964E62">
          <w:rPr>
            <w:webHidden/>
          </w:rPr>
          <w:tab/>
        </w:r>
        <w:r w:rsidR="006669BC">
          <w:rPr>
            <w:webHidden/>
          </w:rPr>
          <w:fldChar w:fldCharType="begin"/>
        </w:r>
        <w:r w:rsidR="00964E62">
          <w:rPr>
            <w:webHidden/>
          </w:rPr>
          <w:instrText xml:space="preserve"> PAGEREF _Toc286938523 \h </w:instrText>
        </w:r>
        <w:r w:rsidR="006669BC">
          <w:rPr>
            <w:webHidden/>
          </w:rPr>
        </w:r>
        <w:r w:rsidR="006669BC">
          <w:rPr>
            <w:webHidden/>
          </w:rPr>
          <w:fldChar w:fldCharType="separate"/>
        </w:r>
        <w:r w:rsidR="00964E62">
          <w:rPr>
            <w:webHidden/>
          </w:rPr>
          <w:t>6</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24" w:history="1">
        <w:r w:rsidR="00964E62" w:rsidRPr="003731BA">
          <w:rPr>
            <w:rStyle w:val="a8"/>
          </w:rPr>
          <w:t>6.1.1</w:t>
        </w:r>
        <w:r w:rsidR="00964E62">
          <w:rPr>
            <w:rFonts w:asciiTheme="minorHAnsi" w:eastAsiaTheme="minorEastAsia" w:hAnsiTheme="minorHAnsi" w:cstheme="minorBidi"/>
            <w:caps w:val="0"/>
            <w:kern w:val="2"/>
            <w:lang w:eastAsia="zh-CN"/>
          </w:rPr>
          <w:tab/>
        </w:r>
        <w:r w:rsidR="00964E62" w:rsidRPr="003731BA">
          <w:rPr>
            <w:rStyle w:val="a8"/>
            <w:rFonts w:hint="eastAsia"/>
          </w:rPr>
          <w:t>下倾角的限度</w:t>
        </w:r>
        <w:r w:rsidR="00964E62">
          <w:rPr>
            <w:webHidden/>
          </w:rPr>
          <w:tab/>
        </w:r>
        <w:r w:rsidR="006669BC">
          <w:rPr>
            <w:webHidden/>
          </w:rPr>
          <w:fldChar w:fldCharType="begin"/>
        </w:r>
        <w:r w:rsidR="00964E62">
          <w:rPr>
            <w:webHidden/>
          </w:rPr>
          <w:instrText xml:space="preserve"> PAGEREF _Toc286938524 \h </w:instrText>
        </w:r>
        <w:r w:rsidR="006669BC">
          <w:rPr>
            <w:webHidden/>
          </w:rPr>
        </w:r>
        <w:r w:rsidR="006669BC">
          <w:rPr>
            <w:webHidden/>
          </w:rPr>
          <w:fldChar w:fldCharType="separate"/>
        </w:r>
        <w:r w:rsidR="00964E62">
          <w:rPr>
            <w:webHidden/>
          </w:rPr>
          <w:t>6</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25" w:history="1">
        <w:r w:rsidR="00964E62" w:rsidRPr="003731BA">
          <w:rPr>
            <w:rStyle w:val="a8"/>
          </w:rPr>
          <w:t>6.1.2</w:t>
        </w:r>
        <w:r w:rsidR="00964E62">
          <w:rPr>
            <w:rFonts w:asciiTheme="minorHAnsi" w:eastAsiaTheme="minorEastAsia" w:hAnsiTheme="minorHAnsi" w:cstheme="minorBidi"/>
            <w:caps w:val="0"/>
            <w:kern w:val="2"/>
            <w:lang w:eastAsia="zh-CN"/>
          </w:rPr>
          <w:tab/>
        </w:r>
        <w:r w:rsidR="00964E62" w:rsidRPr="003731BA">
          <w:rPr>
            <w:rStyle w:val="a8"/>
            <w:rFonts w:hint="eastAsia"/>
          </w:rPr>
          <w:t>下倾角的计算</w:t>
        </w:r>
        <w:r w:rsidR="00964E62">
          <w:rPr>
            <w:webHidden/>
          </w:rPr>
          <w:tab/>
        </w:r>
        <w:r w:rsidR="006669BC">
          <w:rPr>
            <w:webHidden/>
          </w:rPr>
          <w:fldChar w:fldCharType="begin"/>
        </w:r>
        <w:r w:rsidR="00964E62">
          <w:rPr>
            <w:webHidden/>
          </w:rPr>
          <w:instrText xml:space="preserve"> PAGEREF _Toc286938525 \h </w:instrText>
        </w:r>
        <w:r w:rsidR="006669BC">
          <w:rPr>
            <w:webHidden/>
          </w:rPr>
        </w:r>
        <w:r w:rsidR="006669BC">
          <w:rPr>
            <w:webHidden/>
          </w:rPr>
          <w:fldChar w:fldCharType="separate"/>
        </w:r>
        <w:r w:rsidR="00964E62">
          <w:rPr>
            <w:webHidden/>
          </w:rPr>
          <w:t>7</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26" w:history="1">
        <w:r w:rsidR="00964E62" w:rsidRPr="003731BA">
          <w:rPr>
            <w:rStyle w:val="a8"/>
          </w:rPr>
          <w:t>6.2</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调整</w:t>
        </w:r>
        <w:r w:rsidR="00964E62" w:rsidRPr="003731BA">
          <w:rPr>
            <w:rStyle w:val="a8"/>
            <w:shd w:val="clear" w:color="auto" w:fill="FFFFFF" w:themeFill="background1"/>
          </w:rPr>
          <w:t>RS</w:t>
        </w:r>
        <w:r w:rsidR="00964E62" w:rsidRPr="003731BA">
          <w:rPr>
            <w:rStyle w:val="a8"/>
            <w:rFonts w:hint="eastAsia"/>
            <w:shd w:val="clear" w:color="auto" w:fill="FFFFFF" w:themeFill="background1"/>
          </w:rPr>
          <w:t>的发射功率</w:t>
        </w:r>
        <w:r w:rsidR="00964E62">
          <w:rPr>
            <w:webHidden/>
          </w:rPr>
          <w:tab/>
        </w:r>
        <w:r w:rsidR="006669BC">
          <w:rPr>
            <w:webHidden/>
          </w:rPr>
          <w:fldChar w:fldCharType="begin"/>
        </w:r>
        <w:r w:rsidR="00964E62">
          <w:rPr>
            <w:webHidden/>
          </w:rPr>
          <w:instrText xml:space="preserve"> PAGEREF _Toc286938526 \h </w:instrText>
        </w:r>
        <w:r w:rsidR="006669BC">
          <w:rPr>
            <w:webHidden/>
          </w:rPr>
        </w:r>
        <w:r w:rsidR="006669BC">
          <w:rPr>
            <w:webHidden/>
          </w:rPr>
          <w:fldChar w:fldCharType="separate"/>
        </w:r>
        <w:r w:rsidR="00964E62">
          <w:rPr>
            <w:webHidden/>
          </w:rPr>
          <w:t>9</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27" w:history="1">
        <w:r w:rsidR="00964E62" w:rsidRPr="003731BA">
          <w:rPr>
            <w:rStyle w:val="a8"/>
          </w:rPr>
          <w:t>6.2.1</w:t>
        </w:r>
        <w:r w:rsidR="00964E62">
          <w:rPr>
            <w:rFonts w:asciiTheme="minorHAnsi" w:eastAsiaTheme="minorEastAsia" w:hAnsiTheme="minorHAnsi" w:cstheme="minorBidi"/>
            <w:caps w:val="0"/>
            <w:kern w:val="2"/>
            <w:lang w:eastAsia="zh-CN"/>
          </w:rPr>
          <w:tab/>
        </w:r>
        <w:r w:rsidR="00964E62" w:rsidRPr="003731BA">
          <w:rPr>
            <w:rStyle w:val="a8"/>
          </w:rPr>
          <w:t>RS</w:t>
        </w:r>
        <w:r w:rsidR="00964E62" w:rsidRPr="003731BA">
          <w:rPr>
            <w:rStyle w:val="a8"/>
            <w:rFonts w:hint="eastAsia"/>
          </w:rPr>
          <w:t>功率计算</w:t>
        </w:r>
        <w:r w:rsidR="00964E62">
          <w:rPr>
            <w:webHidden/>
          </w:rPr>
          <w:tab/>
        </w:r>
        <w:r w:rsidR="006669BC">
          <w:rPr>
            <w:webHidden/>
          </w:rPr>
          <w:fldChar w:fldCharType="begin"/>
        </w:r>
        <w:r w:rsidR="00964E62">
          <w:rPr>
            <w:webHidden/>
          </w:rPr>
          <w:instrText xml:space="preserve"> PAGEREF _Toc286938527 \h </w:instrText>
        </w:r>
        <w:r w:rsidR="006669BC">
          <w:rPr>
            <w:webHidden/>
          </w:rPr>
        </w:r>
        <w:r w:rsidR="006669BC">
          <w:rPr>
            <w:webHidden/>
          </w:rPr>
          <w:fldChar w:fldCharType="separate"/>
        </w:r>
        <w:r w:rsidR="00964E62">
          <w:rPr>
            <w:webHidden/>
          </w:rPr>
          <w:t>9</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28" w:history="1">
        <w:r w:rsidR="00964E62" w:rsidRPr="003731BA">
          <w:rPr>
            <w:rStyle w:val="a8"/>
          </w:rPr>
          <w:t>6.2.2</w:t>
        </w:r>
        <w:r w:rsidR="00964E62">
          <w:rPr>
            <w:rFonts w:asciiTheme="minorHAnsi" w:eastAsiaTheme="minorEastAsia" w:hAnsiTheme="minorHAnsi" w:cstheme="minorBidi"/>
            <w:caps w:val="0"/>
            <w:kern w:val="2"/>
            <w:lang w:eastAsia="zh-CN"/>
          </w:rPr>
          <w:tab/>
        </w:r>
        <w:r w:rsidR="00964E62" w:rsidRPr="003731BA">
          <w:rPr>
            <w:rStyle w:val="a8"/>
          </w:rPr>
          <w:t>RS</w:t>
        </w:r>
        <w:r w:rsidR="00964E62" w:rsidRPr="003731BA">
          <w:rPr>
            <w:rStyle w:val="a8"/>
            <w:rFonts w:hint="eastAsia"/>
          </w:rPr>
          <w:t>功率调整原则</w:t>
        </w:r>
        <w:r w:rsidR="00964E62">
          <w:rPr>
            <w:webHidden/>
          </w:rPr>
          <w:tab/>
        </w:r>
        <w:r w:rsidR="006669BC">
          <w:rPr>
            <w:webHidden/>
          </w:rPr>
          <w:fldChar w:fldCharType="begin"/>
        </w:r>
        <w:r w:rsidR="00964E62">
          <w:rPr>
            <w:webHidden/>
          </w:rPr>
          <w:instrText xml:space="preserve"> PAGEREF _Toc286938528 \h </w:instrText>
        </w:r>
        <w:r w:rsidR="006669BC">
          <w:rPr>
            <w:webHidden/>
          </w:rPr>
        </w:r>
        <w:r w:rsidR="006669BC">
          <w:rPr>
            <w:webHidden/>
          </w:rPr>
          <w:fldChar w:fldCharType="separate"/>
        </w:r>
        <w:r w:rsidR="00964E62">
          <w:rPr>
            <w:webHidden/>
          </w:rPr>
          <w:t>10</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29" w:history="1">
        <w:r w:rsidR="00964E62" w:rsidRPr="003731BA">
          <w:rPr>
            <w:rStyle w:val="a8"/>
          </w:rPr>
          <w:t>7</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rPr>
          <w:t>覆盖优化原则</w:t>
        </w:r>
        <w:r w:rsidR="00964E62">
          <w:rPr>
            <w:webHidden/>
          </w:rPr>
          <w:tab/>
        </w:r>
        <w:r w:rsidR="006669BC">
          <w:rPr>
            <w:webHidden/>
          </w:rPr>
          <w:fldChar w:fldCharType="begin"/>
        </w:r>
        <w:r w:rsidR="00964E62">
          <w:rPr>
            <w:webHidden/>
          </w:rPr>
          <w:instrText xml:space="preserve"> PAGEREF _Toc286938529 \h </w:instrText>
        </w:r>
        <w:r w:rsidR="006669BC">
          <w:rPr>
            <w:webHidden/>
          </w:rPr>
        </w:r>
        <w:r w:rsidR="006669BC">
          <w:rPr>
            <w:webHidden/>
          </w:rPr>
          <w:fldChar w:fldCharType="separate"/>
        </w:r>
        <w:r w:rsidR="00964E62">
          <w:rPr>
            <w:webHidden/>
          </w:rPr>
          <w:t>10</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30" w:history="1">
        <w:r w:rsidR="00964E62" w:rsidRPr="003731BA">
          <w:rPr>
            <w:rStyle w:val="a8"/>
            <w:lang w:eastAsia="zh-CN"/>
          </w:rPr>
          <w:t>8</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lang w:eastAsia="zh-CN"/>
          </w:rPr>
          <w:t>覆盖问题的定义和优化方法</w:t>
        </w:r>
        <w:r w:rsidR="00964E62">
          <w:rPr>
            <w:webHidden/>
          </w:rPr>
          <w:tab/>
        </w:r>
        <w:r w:rsidR="006669BC">
          <w:rPr>
            <w:webHidden/>
          </w:rPr>
          <w:fldChar w:fldCharType="begin"/>
        </w:r>
        <w:r w:rsidR="00964E62">
          <w:rPr>
            <w:webHidden/>
          </w:rPr>
          <w:instrText xml:space="preserve"> PAGEREF _Toc286938530 \h </w:instrText>
        </w:r>
        <w:r w:rsidR="006669BC">
          <w:rPr>
            <w:webHidden/>
          </w:rPr>
        </w:r>
        <w:r w:rsidR="006669BC">
          <w:rPr>
            <w:webHidden/>
          </w:rPr>
          <w:fldChar w:fldCharType="separate"/>
        </w:r>
        <w:r w:rsidR="00964E62">
          <w:rPr>
            <w:webHidden/>
          </w:rPr>
          <w:t>10</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31" w:history="1">
        <w:r w:rsidR="00964E62" w:rsidRPr="003731BA">
          <w:rPr>
            <w:rStyle w:val="a8"/>
          </w:rPr>
          <w:t>8.1</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覆盖空洞</w:t>
        </w:r>
        <w:r w:rsidR="00964E62">
          <w:rPr>
            <w:webHidden/>
          </w:rPr>
          <w:tab/>
        </w:r>
        <w:r w:rsidR="006669BC">
          <w:rPr>
            <w:webHidden/>
          </w:rPr>
          <w:fldChar w:fldCharType="begin"/>
        </w:r>
        <w:r w:rsidR="00964E62">
          <w:rPr>
            <w:webHidden/>
          </w:rPr>
          <w:instrText xml:space="preserve"> PAGEREF _Toc286938531 \h </w:instrText>
        </w:r>
        <w:r w:rsidR="006669BC">
          <w:rPr>
            <w:webHidden/>
          </w:rPr>
        </w:r>
        <w:r w:rsidR="006669BC">
          <w:rPr>
            <w:webHidden/>
          </w:rPr>
          <w:fldChar w:fldCharType="separate"/>
        </w:r>
        <w:r w:rsidR="00964E62">
          <w:rPr>
            <w:webHidden/>
          </w:rPr>
          <w:t>10</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32" w:history="1">
        <w:r w:rsidR="00964E62" w:rsidRPr="003731BA">
          <w:rPr>
            <w:rStyle w:val="a8"/>
          </w:rPr>
          <w:t>8.1.1</w:t>
        </w:r>
        <w:r w:rsidR="00964E62">
          <w:rPr>
            <w:rFonts w:asciiTheme="minorHAnsi" w:eastAsiaTheme="minorEastAsia" w:hAnsiTheme="minorHAnsi" w:cstheme="minorBidi"/>
            <w:caps w:val="0"/>
            <w:kern w:val="2"/>
            <w:lang w:eastAsia="zh-CN"/>
          </w:rPr>
          <w:tab/>
        </w:r>
        <w:r w:rsidR="00964E62" w:rsidRPr="003731BA">
          <w:rPr>
            <w:rStyle w:val="a8"/>
            <w:rFonts w:hint="eastAsia"/>
          </w:rPr>
          <w:t>定义</w:t>
        </w:r>
        <w:r w:rsidR="00964E62">
          <w:rPr>
            <w:webHidden/>
          </w:rPr>
          <w:tab/>
        </w:r>
        <w:r w:rsidR="006669BC">
          <w:rPr>
            <w:webHidden/>
          </w:rPr>
          <w:fldChar w:fldCharType="begin"/>
        </w:r>
        <w:r w:rsidR="00964E62">
          <w:rPr>
            <w:webHidden/>
          </w:rPr>
          <w:instrText xml:space="preserve"> PAGEREF _Toc286938532 \h </w:instrText>
        </w:r>
        <w:r w:rsidR="006669BC">
          <w:rPr>
            <w:webHidden/>
          </w:rPr>
        </w:r>
        <w:r w:rsidR="006669BC">
          <w:rPr>
            <w:webHidden/>
          </w:rPr>
          <w:fldChar w:fldCharType="separate"/>
        </w:r>
        <w:r w:rsidR="00964E62">
          <w:rPr>
            <w:webHidden/>
          </w:rPr>
          <w:t>10</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33" w:history="1">
        <w:r w:rsidR="00964E62" w:rsidRPr="003731BA">
          <w:rPr>
            <w:rStyle w:val="a8"/>
          </w:rPr>
          <w:t>8.1.2</w:t>
        </w:r>
        <w:r w:rsidR="00964E62">
          <w:rPr>
            <w:rFonts w:asciiTheme="minorHAnsi" w:eastAsiaTheme="minorEastAsia" w:hAnsiTheme="minorHAnsi" w:cstheme="minorBidi"/>
            <w:caps w:val="0"/>
            <w:kern w:val="2"/>
            <w:lang w:eastAsia="zh-CN"/>
          </w:rPr>
          <w:tab/>
        </w:r>
        <w:r w:rsidR="00964E62" w:rsidRPr="003731BA">
          <w:rPr>
            <w:rStyle w:val="a8"/>
            <w:rFonts w:hint="eastAsia"/>
          </w:rPr>
          <w:t>判断方法</w:t>
        </w:r>
        <w:r w:rsidR="00964E62">
          <w:rPr>
            <w:webHidden/>
          </w:rPr>
          <w:tab/>
        </w:r>
        <w:r w:rsidR="006669BC">
          <w:rPr>
            <w:webHidden/>
          </w:rPr>
          <w:fldChar w:fldCharType="begin"/>
        </w:r>
        <w:r w:rsidR="00964E62">
          <w:rPr>
            <w:webHidden/>
          </w:rPr>
          <w:instrText xml:space="preserve"> PAGEREF _Toc286938533 \h </w:instrText>
        </w:r>
        <w:r w:rsidR="006669BC">
          <w:rPr>
            <w:webHidden/>
          </w:rPr>
        </w:r>
        <w:r w:rsidR="006669BC">
          <w:rPr>
            <w:webHidden/>
          </w:rPr>
          <w:fldChar w:fldCharType="separate"/>
        </w:r>
        <w:r w:rsidR="00964E62">
          <w:rPr>
            <w:webHidden/>
          </w:rPr>
          <w:t>11</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34" w:history="1">
        <w:r w:rsidR="00964E62" w:rsidRPr="003731BA">
          <w:rPr>
            <w:rStyle w:val="a8"/>
          </w:rPr>
          <w:t>8.1.3</w:t>
        </w:r>
        <w:r w:rsidR="00964E62">
          <w:rPr>
            <w:rFonts w:asciiTheme="minorHAnsi" w:eastAsiaTheme="minorEastAsia" w:hAnsiTheme="minorHAnsi" w:cstheme="minorBidi"/>
            <w:caps w:val="0"/>
            <w:kern w:val="2"/>
            <w:lang w:eastAsia="zh-CN"/>
          </w:rPr>
          <w:tab/>
        </w:r>
        <w:r w:rsidR="00964E62" w:rsidRPr="003731BA">
          <w:rPr>
            <w:rStyle w:val="a8"/>
            <w:rFonts w:hint="eastAsia"/>
          </w:rPr>
          <w:t>解决方法</w:t>
        </w:r>
        <w:r w:rsidR="00964E62">
          <w:rPr>
            <w:webHidden/>
          </w:rPr>
          <w:tab/>
        </w:r>
        <w:r w:rsidR="006669BC">
          <w:rPr>
            <w:webHidden/>
          </w:rPr>
          <w:fldChar w:fldCharType="begin"/>
        </w:r>
        <w:r w:rsidR="00964E62">
          <w:rPr>
            <w:webHidden/>
          </w:rPr>
          <w:instrText xml:space="preserve"> PAGEREF _Toc286938534 \h </w:instrText>
        </w:r>
        <w:r w:rsidR="006669BC">
          <w:rPr>
            <w:webHidden/>
          </w:rPr>
        </w:r>
        <w:r w:rsidR="006669BC">
          <w:rPr>
            <w:webHidden/>
          </w:rPr>
          <w:fldChar w:fldCharType="separate"/>
        </w:r>
        <w:r w:rsidR="00964E62">
          <w:rPr>
            <w:webHidden/>
          </w:rPr>
          <w:t>12</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35" w:history="1">
        <w:r w:rsidR="00964E62" w:rsidRPr="003731BA">
          <w:rPr>
            <w:rStyle w:val="a8"/>
          </w:rPr>
          <w:t>8.2</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弱覆盖的定义及判断</w:t>
        </w:r>
        <w:r w:rsidR="00964E62">
          <w:rPr>
            <w:webHidden/>
          </w:rPr>
          <w:tab/>
        </w:r>
        <w:r w:rsidR="006669BC">
          <w:rPr>
            <w:webHidden/>
          </w:rPr>
          <w:fldChar w:fldCharType="begin"/>
        </w:r>
        <w:r w:rsidR="00964E62">
          <w:rPr>
            <w:webHidden/>
          </w:rPr>
          <w:instrText xml:space="preserve"> PAGEREF _Toc286938535 \h </w:instrText>
        </w:r>
        <w:r w:rsidR="006669BC">
          <w:rPr>
            <w:webHidden/>
          </w:rPr>
        </w:r>
        <w:r w:rsidR="006669BC">
          <w:rPr>
            <w:webHidden/>
          </w:rPr>
          <w:fldChar w:fldCharType="separate"/>
        </w:r>
        <w:r w:rsidR="00964E62">
          <w:rPr>
            <w:webHidden/>
          </w:rPr>
          <w:t>12</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36" w:history="1">
        <w:r w:rsidR="00964E62" w:rsidRPr="003731BA">
          <w:rPr>
            <w:rStyle w:val="a8"/>
          </w:rPr>
          <w:t>8.2.1</w:t>
        </w:r>
        <w:r w:rsidR="00964E62">
          <w:rPr>
            <w:rFonts w:asciiTheme="minorHAnsi" w:eastAsiaTheme="minorEastAsia" w:hAnsiTheme="minorHAnsi" w:cstheme="minorBidi"/>
            <w:caps w:val="0"/>
            <w:kern w:val="2"/>
            <w:lang w:eastAsia="zh-CN"/>
          </w:rPr>
          <w:tab/>
        </w:r>
        <w:r w:rsidR="00964E62" w:rsidRPr="003731BA">
          <w:rPr>
            <w:rStyle w:val="a8"/>
            <w:rFonts w:hint="eastAsia"/>
          </w:rPr>
          <w:t>弱覆盖的定义</w:t>
        </w:r>
        <w:r w:rsidR="00964E62">
          <w:rPr>
            <w:webHidden/>
          </w:rPr>
          <w:tab/>
        </w:r>
        <w:r w:rsidR="006669BC">
          <w:rPr>
            <w:webHidden/>
          </w:rPr>
          <w:fldChar w:fldCharType="begin"/>
        </w:r>
        <w:r w:rsidR="00964E62">
          <w:rPr>
            <w:webHidden/>
          </w:rPr>
          <w:instrText xml:space="preserve"> PAGEREF _Toc286938536 \h </w:instrText>
        </w:r>
        <w:r w:rsidR="006669BC">
          <w:rPr>
            <w:webHidden/>
          </w:rPr>
        </w:r>
        <w:r w:rsidR="006669BC">
          <w:rPr>
            <w:webHidden/>
          </w:rPr>
          <w:fldChar w:fldCharType="separate"/>
        </w:r>
        <w:r w:rsidR="00964E62">
          <w:rPr>
            <w:webHidden/>
          </w:rPr>
          <w:t>12</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37" w:history="1">
        <w:r w:rsidR="00964E62" w:rsidRPr="003731BA">
          <w:rPr>
            <w:rStyle w:val="a8"/>
          </w:rPr>
          <w:t>8.2.2</w:t>
        </w:r>
        <w:r w:rsidR="00964E62">
          <w:rPr>
            <w:rFonts w:asciiTheme="minorHAnsi" w:eastAsiaTheme="minorEastAsia" w:hAnsiTheme="minorHAnsi" w:cstheme="minorBidi"/>
            <w:caps w:val="0"/>
            <w:kern w:val="2"/>
            <w:lang w:eastAsia="zh-CN"/>
          </w:rPr>
          <w:tab/>
        </w:r>
        <w:r w:rsidR="00964E62" w:rsidRPr="003731BA">
          <w:rPr>
            <w:rStyle w:val="a8"/>
            <w:rFonts w:hint="eastAsia"/>
          </w:rPr>
          <w:t>弱覆盖的判断</w:t>
        </w:r>
        <w:r w:rsidR="00964E62">
          <w:rPr>
            <w:webHidden/>
          </w:rPr>
          <w:tab/>
        </w:r>
        <w:r w:rsidR="006669BC">
          <w:rPr>
            <w:webHidden/>
          </w:rPr>
          <w:fldChar w:fldCharType="begin"/>
        </w:r>
        <w:r w:rsidR="00964E62">
          <w:rPr>
            <w:webHidden/>
          </w:rPr>
          <w:instrText xml:space="preserve"> PAGEREF _Toc286938537 \h </w:instrText>
        </w:r>
        <w:r w:rsidR="006669BC">
          <w:rPr>
            <w:webHidden/>
          </w:rPr>
        </w:r>
        <w:r w:rsidR="006669BC">
          <w:rPr>
            <w:webHidden/>
          </w:rPr>
          <w:fldChar w:fldCharType="separate"/>
        </w:r>
        <w:r w:rsidR="00964E62">
          <w:rPr>
            <w:webHidden/>
          </w:rPr>
          <w:t>12</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38" w:history="1">
        <w:r w:rsidR="00964E62" w:rsidRPr="003731BA">
          <w:rPr>
            <w:rStyle w:val="a8"/>
          </w:rPr>
          <w:t>8.2.3</w:t>
        </w:r>
        <w:r w:rsidR="00964E62">
          <w:rPr>
            <w:rFonts w:asciiTheme="minorHAnsi" w:eastAsiaTheme="minorEastAsia" w:hAnsiTheme="minorHAnsi" w:cstheme="minorBidi"/>
            <w:caps w:val="0"/>
            <w:kern w:val="2"/>
            <w:lang w:eastAsia="zh-CN"/>
          </w:rPr>
          <w:tab/>
        </w:r>
        <w:r w:rsidR="00964E62" w:rsidRPr="003731BA">
          <w:rPr>
            <w:rStyle w:val="a8"/>
            <w:rFonts w:hint="eastAsia"/>
          </w:rPr>
          <w:t>弱覆盖的解决方法</w:t>
        </w:r>
        <w:r w:rsidR="00964E62">
          <w:rPr>
            <w:webHidden/>
          </w:rPr>
          <w:tab/>
        </w:r>
        <w:r w:rsidR="006669BC">
          <w:rPr>
            <w:webHidden/>
          </w:rPr>
          <w:fldChar w:fldCharType="begin"/>
        </w:r>
        <w:r w:rsidR="00964E62">
          <w:rPr>
            <w:webHidden/>
          </w:rPr>
          <w:instrText xml:space="preserve"> PAGEREF _Toc286938538 \h </w:instrText>
        </w:r>
        <w:r w:rsidR="006669BC">
          <w:rPr>
            <w:webHidden/>
          </w:rPr>
        </w:r>
        <w:r w:rsidR="006669BC">
          <w:rPr>
            <w:webHidden/>
          </w:rPr>
          <w:fldChar w:fldCharType="separate"/>
        </w:r>
        <w:r w:rsidR="00964E62">
          <w:rPr>
            <w:webHidden/>
          </w:rPr>
          <w:t>13</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39" w:history="1">
        <w:r w:rsidR="00964E62" w:rsidRPr="003731BA">
          <w:rPr>
            <w:rStyle w:val="a8"/>
          </w:rPr>
          <w:t>8.3</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越区覆盖的定义及判断</w:t>
        </w:r>
        <w:r w:rsidR="00964E62">
          <w:rPr>
            <w:webHidden/>
          </w:rPr>
          <w:tab/>
        </w:r>
        <w:r w:rsidR="006669BC">
          <w:rPr>
            <w:webHidden/>
          </w:rPr>
          <w:fldChar w:fldCharType="begin"/>
        </w:r>
        <w:r w:rsidR="00964E62">
          <w:rPr>
            <w:webHidden/>
          </w:rPr>
          <w:instrText xml:space="preserve"> PAGEREF _Toc286938539 \h </w:instrText>
        </w:r>
        <w:r w:rsidR="006669BC">
          <w:rPr>
            <w:webHidden/>
          </w:rPr>
        </w:r>
        <w:r w:rsidR="006669BC">
          <w:rPr>
            <w:webHidden/>
          </w:rPr>
          <w:fldChar w:fldCharType="separate"/>
        </w:r>
        <w:r w:rsidR="00964E62">
          <w:rPr>
            <w:webHidden/>
          </w:rPr>
          <w:t>13</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0" w:history="1">
        <w:r w:rsidR="00964E62" w:rsidRPr="003731BA">
          <w:rPr>
            <w:rStyle w:val="a8"/>
          </w:rPr>
          <w:t>8.3.1</w:t>
        </w:r>
        <w:r w:rsidR="00964E62">
          <w:rPr>
            <w:rFonts w:asciiTheme="minorHAnsi" w:eastAsiaTheme="minorEastAsia" w:hAnsiTheme="minorHAnsi" w:cstheme="minorBidi"/>
            <w:caps w:val="0"/>
            <w:kern w:val="2"/>
            <w:lang w:eastAsia="zh-CN"/>
          </w:rPr>
          <w:tab/>
        </w:r>
        <w:r w:rsidR="00964E62" w:rsidRPr="003731BA">
          <w:rPr>
            <w:rStyle w:val="a8"/>
            <w:rFonts w:hint="eastAsia"/>
          </w:rPr>
          <w:t>越区覆盖的定义</w:t>
        </w:r>
        <w:r w:rsidR="00964E62">
          <w:rPr>
            <w:webHidden/>
          </w:rPr>
          <w:tab/>
        </w:r>
        <w:r w:rsidR="006669BC">
          <w:rPr>
            <w:webHidden/>
          </w:rPr>
          <w:fldChar w:fldCharType="begin"/>
        </w:r>
        <w:r w:rsidR="00964E62">
          <w:rPr>
            <w:webHidden/>
          </w:rPr>
          <w:instrText xml:space="preserve"> PAGEREF _Toc286938540 \h </w:instrText>
        </w:r>
        <w:r w:rsidR="006669BC">
          <w:rPr>
            <w:webHidden/>
          </w:rPr>
        </w:r>
        <w:r w:rsidR="006669BC">
          <w:rPr>
            <w:webHidden/>
          </w:rPr>
          <w:fldChar w:fldCharType="separate"/>
        </w:r>
        <w:r w:rsidR="00964E62">
          <w:rPr>
            <w:webHidden/>
          </w:rPr>
          <w:t>13</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1" w:history="1">
        <w:r w:rsidR="00964E62" w:rsidRPr="003731BA">
          <w:rPr>
            <w:rStyle w:val="a8"/>
          </w:rPr>
          <w:t>8.3.2</w:t>
        </w:r>
        <w:r w:rsidR="00964E62">
          <w:rPr>
            <w:rFonts w:asciiTheme="minorHAnsi" w:eastAsiaTheme="minorEastAsia" w:hAnsiTheme="minorHAnsi" w:cstheme="minorBidi"/>
            <w:caps w:val="0"/>
            <w:kern w:val="2"/>
            <w:lang w:eastAsia="zh-CN"/>
          </w:rPr>
          <w:tab/>
        </w:r>
        <w:r w:rsidR="00964E62" w:rsidRPr="003731BA">
          <w:rPr>
            <w:rStyle w:val="a8"/>
            <w:rFonts w:hint="eastAsia"/>
          </w:rPr>
          <w:t>越区覆盖的判断</w:t>
        </w:r>
        <w:r w:rsidR="00964E62">
          <w:rPr>
            <w:webHidden/>
          </w:rPr>
          <w:tab/>
        </w:r>
        <w:r w:rsidR="006669BC">
          <w:rPr>
            <w:webHidden/>
          </w:rPr>
          <w:fldChar w:fldCharType="begin"/>
        </w:r>
        <w:r w:rsidR="00964E62">
          <w:rPr>
            <w:webHidden/>
          </w:rPr>
          <w:instrText xml:space="preserve"> PAGEREF _Toc286938541 \h </w:instrText>
        </w:r>
        <w:r w:rsidR="006669BC">
          <w:rPr>
            <w:webHidden/>
          </w:rPr>
        </w:r>
        <w:r w:rsidR="006669BC">
          <w:rPr>
            <w:webHidden/>
          </w:rPr>
          <w:fldChar w:fldCharType="separate"/>
        </w:r>
        <w:r w:rsidR="00964E62">
          <w:rPr>
            <w:webHidden/>
          </w:rPr>
          <w:t>13</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2" w:history="1">
        <w:r w:rsidR="00964E62" w:rsidRPr="003731BA">
          <w:rPr>
            <w:rStyle w:val="a8"/>
          </w:rPr>
          <w:t>8.3.3</w:t>
        </w:r>
        <w:r w:rsidR="00964E62">
          <w:rPr>
            <w:rFonts w:asciiTheme="minorHAnsi" w:eastAsiaTheme="minorEastAsia" w:hAnsiTheme="minorHAnsi" w:cstheme="minorBidi"/>
            <w:caps w:val="0"/>
            <w:kern w:val="2"/>
            <w:lang w:eastAsia="zh-CN"/>
          </w:rPr>
          <w:tab/>
        </w:r>
        <w:r w:rsidR="00964E62" w:rsidRPr="003731BA">
          <w:rPr>
            <w:rStyle w:val="a8"/>
            <w:rFonts w:hint="eastAsia"/>
          </w:rPr>
          <w:t>越区覆盖的解决方法</w:t>
        </w:r>
        <w:r w:rsidR="00964E62">
          <w:rPr>
            <w:webHidden/>
          </w:rPr>
          <w:tab/>
        </w:r>
        <w:r w:rsidR="006669BC">
          <w:rPr>
            <w:webHidden/>
          </w:rPr>
          <w:fldChar w:fldCharType="begin"/>
        </w:r>
        <w:r w:rsidR="00964E62">
          <w:rPr>
            <w:webHidden/>
          </w:rPr>
          <w:instrText xml:space="preserve"> PAGEREF _Toc286938542 \h </w:instrText>
        </w:r>
        <w:r w:rsidR="006669BC">
          <w:rPr>
            <w:webHidden/>
          </w:rPr>
        </w:r>
        <w:r w:rsidR="006669BC">
          <w:rPr>
            <w:webHidden/>
          </w:rPr>
          <w:fldChar w:fldCharType="separate"/>
        </w:r>
        <w:r w:rsidR="00964E62">
          <w:rPr>
            <w:webHidden/>
          </w:rPr>
          <w:t>14</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43" w:history="1">
        <w:r w:rsidR="00964E62" w:rsidRPr="003731BA">
          <w:rPr>
            <w:rStyle w:val="a8"/>
          </w:rPr>
          <w:t>8.4</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导频污染定义及判断</w:t>
        </w:r>
        <w:r w:rsidR="00964E62">
          <w:rPr>
            <w:webHidden/>
          </w:rPr>
          <w:tab/>
        </w:r>
        <w:r w:rsidR="006669BC">
          <w:rPr>
            <w:webHidden/>
          </w:rPr>
          <w:fldChar w:fldCharType="begin"/>
        </w:r>
        <w:r w:rsidR="00964E62">
          <w:rPr>
            <w:webHidden/>
          </w:rPr>
          <w:instrText xml:space="preserve"> PAGEREF _Toc286938543 \h </w:instrText>
        </w:r>
        <w:r w:rsidR="006669BC">
          <w:rPr>
            <w:webHidden/>
          </w:rPr>
        </w:r>
        <w:r w:rsidR="006669BC">
          <w:rPr>
            <w:webHidden/>
          </w:rPr>
          <w:fldChar w:fldCharType="separate"/>
        </w:r>
        <w:r w:rsidR="00964E62">
          <w:rPr>
            <w:webHidden/>
          </w:rPr>
          <w:t>14</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4" w:history="1">
        <w:r w:rsidR="00964E62" w:rsidRPr="003731BA">
          <w:rPr>
            <w:rStyle w:val="a8"/>
          </w:rPr>
          <w:t>8.4.1</w:t>
        </w:r>
        <w:r w:rsidR="00964E62">
          <w:rPr>
            <w:rFonts w:asciiTheme="minorHAnsi" w:eastAsiaTheme="minorEastAsia" w:hAnsiTheme="minorHAnsi" w:cstheme="minorBidi"/>
            <w:caps w:val="0"/>
            <w:kern w:val="2"/>
            <w:lang w:eastAsia="zh-CN"/>
          </w:rPr>
          <w:tab/>
        </w:r>
        <w:r w:rsidR="00964E62" w:rsidRPr="003731BA">
          <w:rPr>
            <w:rStyle w:val="a8"/>
            <w:rFonts w:hint="eastAsia"/>
          </w:rPr>
          <w:t>导频污染的定义</w:t>
        </w:r>
        <w:r w:rsidR="00964E62">
          <w:rPr>
            <w:webHidden/>
          </w:rPr>
          <w:tab/>
        </w:r>
        <w:r w:rsidR="006669BC">
          <w:rPr>
            <w:webHidden/>
          </w:rPr>
          <w:fldChar w:fldCharType="begin"/>
        </w:r>
        <w:r w:rsidR="00964E62">
          <w:rPr>
            <w:webHidden/>
          </w:rPr>
          <w:instrText xml:space="preserve"> PAGEREF _Toc286938544 \h </w:instrText>
        </w:r>
        <w:r w:rsidR="006669BC">
          <w:rPr>
            <w:webHidden/>
          </w:rPr>
        </w:r>
        <w:r w:rsidR="006669BC">
          <w:rPr>
            <w:webHidden/>
          </w:rPr>
          <w:fldChar w:fldCharType="separate"/>
        </w:r>
        <w:r w:rsidR="00964E62">
          <w:rPr>
            <w:webHidden/>
          </w:rPr>
          <w:t>15</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5" w:history="1">
        <w:r w:rsidR="00964E62" w:rsidRPr="003731BA">
          <w:rPr>
            <w:rStyle w:val="a8"/>
          </w:rPr>
          <w:t>8.4.2</w:t>
        </w:r>
        <w:r w:rsidR="00964E62">
          <w:rPr>
            <w:rFonts w:asciiTheme="minorHAnsi" w:eastAsiaTheme="minorEastAsia" w:hAnsiTheme="minorHAnsi" w:cstheme="minorBidi"/>
            <w:caps w:val="0"/>
            <w:kern w:val="2"/>
            <w:lang w:eastAsia="zh-CN"/>
          </w:rPr>
          <w:tab/>
        </w:r>
        <w:r w:rsidR="00964E62" w:rsidRPr="003731BA">
          <w:rPr>
            <w:rStyle w:val="a8"/>
            <w:rFonts w:hint="eastAsia"/>
          </w:rPr>
          <w:t>导频污染判断</w:t>
        </w:r>
        <w:r w:rsidR="00964E62">
          <w:rPr>
            <w:webHidden/>
          </w:rPr>
          <w:tab/>
        </w:r>
        <w:r w:rsidR="006669BC">
          <w:rPr>
            <w:webHidden/>
          </w:rPr>
          <w:fldChar w:fldCharType="begin"/>
        </w:r>
        <w:r w:rsidR="00964E62">
          <w:rPr>
            <w:webHidden/>
          </w:rPr>
          <w:instrText xml:space="preserve"> PAGEREF _Toc286938545 \h </w:instrText>
        </w:r>
        <w:r w:rsidR="006669BC">
          <w:rPr>
            <w:webHidden/>
          </w:rPr>
        </w:r>
        <w:r w:rsidR="006669BC">
          <w:rPr>
            <w:webHidden/>
          </w:rPr>
          <w:fldChar w:fldCharType="separate"/>
        </w:r>
        <w:r w:rsidR="00964E62">
          <w:rPr>
            <w:webHidden/>
          </w:rPr>
          <w:t>15</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6" w:history="1">
        <w:r w:rsidR="00964E62" w:rsidRPr="003731BA">
          <w:rPr>
            <w:rStyle w:val="a8"/>
          </w:rPr>
          <w:t>8.4.3</w:t>
        </w:r>
        <w:r w:rsidR="00964E62">
          <w:rPr>
            <w:rFonts w:asciiTheme="minorHAnsi" w:eastAsiaTheme="minorEastAsia" w:hAnsiTheme="minorHAnsi" w:cstheme="minorBidi"/>
            <w:caps w:val="0"/>
            <w:kern w:val="2"/>
            <w:lang w:eastAsia="zh-CN"/>
          </w:rPr>
          <w:tab/>
        </w:r>
        <w:r w:rsidR="00964E62" w:rsidRPr="003731BA">
          <w:rPr>
            <w:rStyle w:val="a8"/>
            <w:rFonts w:hint="eastAsia"/>
          </w:rPr>
          <w:t>导频污染的解决办法</w:t>
        </w:r>
        <w:r w:rsidR="00964E62">
          <w:rPr>
            <w:webHidden/>
          </w:rPr>
          <w:tab/>
        </w:r>
        <w:r w:rsidR="006669BC">
          <w:rPr>
            <w:webHidden/>
          </w:rPr>
          <w:fldChar w:fldCharType="begin"/>
        </w:r>
        <w:r w:rsidR="00964E62">
          <w:rPr>
            <w:webHidden/>
          </w:rPr>
          <w:instrText xml:space="preserve"> PAGEREF _Toc286938546 \h </w:instrText>
        </w:r>
        <w:r w:rsidR="006669BC">
          <w:rPr>
            <w:webHidden/>
          </w:rPr>
        </w:r>
        <w:r w:rsidR="006669BC">
          <w:rPr>
            <w:webHidden/>
          </w:rPr>
          <w:fldChar w:fldCharType="separate"/>
        </w:r>
        <w:r w:rsidR="00964E62">
          <w:rPr>
            <w:webHidden/>
          </w:rPr>
          <w:t>17</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7" w:history="1">
        <w:r w:rsidR="00964E62" w:rsidRPr="003731BA">
          <w:rPr>
            <w:rStyle w:val="a8"/>
            <w:lang w:eastAsia="zh-CN"/>
          </w:rPr>
          <w:t>8.4.4</w:t>
        </w:r>
        <w:r w:rsidR="00964E62">
          <w:rPr>
            <w:rFonts w:asciiTheme="minorHAnsi" w:eastAsiaTheme="minorEastAsia" w:hAnsiTheme="minorHAnsi" w:cstheme="minorBidi"/>
            <w:caps w:val="0"/>
            <w:kern w:val="2"/>
            <w:lang w:eastAsia="zh-CN"/>
          </w:rPr>
          <w:tab/>
        </w:r>
        <w:r w:rsidR="00964E62" w:rsidRPr="003731BA">
          <w:rPr>
            <w:rStyle w:val="a8"/>
            <w:rFonts w:hint="eastAsia"/>
            <w:lang w:eastAsia="zh-CN"/>
          </w:rPr>
          <w:t>导频污染产生原因及影响分析</w:t>
        </w:r>
        <w:r w:rsidR="00964E62">
          <w:rPr>
            <w:webHidden/>
          </w:rPr>
          <w:tab/>
        </w:r>
        <w:r w:rsidR="006669BC">
          <w:rPr>
            <w:webHidden/>
          </w:rPr>
          <w:fldChar w:fldCharType="begin"/>
        </w:r>
        <w:r w:rsidR="00964E62">
          <w:rPr>
            <w:webHidden/>
          </w:rPr>
          <w:instrText xml:space="preserve"> PAGEREF _Toc286938547 \h </w:instrText>
        </w:r>
        <w:r w:rsidR="006669BC">
          <w:rPr>
            <w:webHidden/>
          </w:rPr>
        </w:r>
        <w:r w:rsidR="006669BC">
          <w:rPr>
            <w:webHidden/>
          </w:rPr>
          <w:fldChar w:fldCharType="separate"/>
        </w:r>
        <w:r w:rsidR="00964E62">
          <w:rPr>
            <w:webHidden/>
          </w:rPr>
          <w:t>17</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8" w:history="1">
        <w:r w:rsidR="00964E62" w:rsidRPr="003731BA">
          <w:rPr>
            <w:rStyle w:val="a8"/>
          </w:rPr>
          <w:t>8.4.5</w:t>
        </w:r>
        <w:r w:rsidR="00964E62">
          <w:rPr>
            <w:rFonts w:asciiTheme="minorHAnsi" w:eastAsiaTheme="minorEastAsia" w:hAnsiTheme="minorHAnsi" w:cstheme="minorBidi"/>
            <w:caps w:val="0"/>
            <w:kern w:val="2"/>
            <w:lang w:eastAsia="zh-CN"/>
          </w:rPr>
          <w:tab/>
        </w:r>
        <w:r w:rsidR="00964E62" w:rsidRPr="003731BA">
          <w:rPr>
            <w:rStyle w:val="a8"/>
            <w:rFonts w:hint="eastAsia"/>
          </w:rPr>
          <w:t>优化方法分析</w:t>
        </w:r>
        <w:r w:rsidR="00964E62">
          <w:rPr>
            <w:webHidden/>
          </w:rPr>
          <w:tab/>
        </w:r>
        <w:r w:rsidR="006669BC">
          <w:rPr>
            <w:webHidden/>
          </w:rPr>
          <w:fldChar w:fldCharType="begin"/>
        </w:r>
        <w:r w:rsidR="00964E62">
          <w:rPr>
            <w:webHidden/>
          </w:rPr>
          <w:instrText xml:space="preserve"> PAGEREF _Toc286938548 \h </w:instrText>
        </w:r>
        <w:r w:rsidR="006669BC">
          <w:rPr>
            <w:webHidden/>
          </w:rPr>
        </w:r>
        <w:r w:rsidR="006669BC">
          <w:rPr>
            <w:webHidden/>
          </w:rPr>
          <w:fldChar w:fldCharType="separate"/>
        </w:r>
        <w:r w:rsidR="00964E62">
          <w:rPr>
            <w:webHidden/>
          </w:rPr>
          <w:t>20</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49" w:history="1">
        <w:r w:rsidR="00964E62" w:rsidRPr="003731BA">
          <w:rPr>
            <w:rStyle w:val="a8"/>
            <w:lang w:eastAsia="zh-CN"/>
          </w:rPr>
          <w:t>8.4.6</w:t>
        </w:r>
        <w:r w:rsidR="00964E62">
          <w:rPr>
            <w:rFonts w:asciiTheme="minorHAnsi" w:eastAsiaTheme="minorEastAsia" w:hAnsiTheme="minorHAnsi" w:cstheme="minorBidi"/>
            <w:caps w:val="0"/>
            <w:kern w:val="2"/>
            <w:lang w:eastAsia="zh-CN"/>
          </w:rPr>
          <w:tab/>
        </w:r>
        <w:r w:rsidR="00964E62" w:rsidRPr="003731BA">
          <w:rPr>
            <w:rStyle w:val="a8"/>
            <w:rFonts w:hint="eastAsia"/>
            <w:lang w:eastAsia="zh-CN"/>
          </w:rPr>
          <w:t>规划阶段导频污染问题优化</w:t>
        </w:r>
        <w:r w:rsidR="00964E62">
          <w:rPr>
            <w:webHidden/>
          </w:rPr>
          <w:tab/>
        </w:r>
        <w:r w:rsidR="006669BC">
          <w:rPr>
            <w:webHidden/>
          </w:rPr>
          <w:fldChar w:fldCharType="begin"/>
        </w:r>
        <w:r w:rsidR="00964E62">
          <w:rPr>
            <w:webHidden/>
          </w:rPr>
          <w:instrText xml:space="preserve"> PAGEREF _Toc286938549 \h </w:instrText>
        </w:r>
        <w:r w:rsidR="006669BC">
          <w:rPr>
            <w:webHidden/>
          </w:rPr>
        </w:r>
        <w:r w:rsidR="006669BC">
          <w:rPr>
            <w:webHidden/>
          </w:rPr>
          <w:fldChar w:fldCharType="separate"/>
        </w:r>
        <w:r w:rsidR="00964E62">
          <w:rPr>
            <w:webHidden/>
          </w:rPr>
          <w:t>21</w:t>
        </w:r>
        <w:r w:rsidR="006669BC">
          <w:rPr>
            <w:webHidden/>
          </w:rPr>
          <w:fldChar w:fldCharType="end"/>
        </w:r>
      </w:hyperlink>
    </w:p>
    <w:p w:rsidR="00964E62" w:rsidRDefault="001F3E10">
      <w:pPr>
        <w:pStyle w:val="31"/>
        <w:rPr>
          <w:rFonts w:asciiTheme="minorHAnsi" w:eastAsiaTheme="minorEastAsia" w:hAnsiTheme="minorHAnsi" w:cstheme="minorBidi"/>
          <w:caps w:val="0"/>
          <w:kern w:val="2"/>
          <w:lang w:eastAsia="zh-CN"/>
        </w:rPr>
      </w:pPr>
      <w:hyperlink w:anchor="_Toc286938550" w:history="1">
        <w:r w:rsidR="00964E62" w:rsidRPr="003731BA">
          <w:rPr>
            <w:rStyle w:val="a8"/>
          </w:rPr>
          <w:t>8.4.7</w:t>
        </w:r>
        <w:r w:rsidR="00964E62">
          <w:rPr>
            <w:rFonts w:asciiTheme="minorHAnsi" w:eastAsiaTheme="minorEastAsia" w:hAnsiTheme="minorHAnsi" w:cstheme="minorBidi"/>
            <w:caps w:val="0"/>
            <w:kern w:val="2"/>
            <w:lang w:eastAsia="zh-CN"/>
          </w:rPr>
          <w:tab/>
        </w:r>
        <w:r w:rsidR="00964E62" w:rsidRPr="003731BA">
          <w:rPr>
            <w:rStyle w:val="a8"/>
            <w:rFonts w:hint="eastAsia"/>
          </w:rPr>
          <w:t>现网导频污染问题优化</w:t>
        </w:r>
        <w:r w:rsidR="00964E62">
          <w:rPr>
            <w:webHidden/>
          </w:rPr>
          <w:tab/>
        </w:r>
        <w:r w:rsidR="006669BC">
          <w:rPr>
            <w:webHidden/>
          </w:rPr>
          <w:fldChar w:fldCharType="begin"/>
        </w:r>
        <w:r w:rsidR="00964E62">
          <w:rPr>
            <w:webHidden/>
          </w:rPr>
          <w:instrText xml:space="preserve"> PAGEREF _Toc286938550 \h </w:instrText>
        </w:r>
        <w:r w:rsidR="006669BC">
          <w:rPr>
            <w:webHidden/>
          </w:rPr>
        </w:r>
        <w:r w:rsidR="006669BC">
          <w:rPr>
            <w:webHidden/>
          </w:rPr>
          <w:fldChar w:fldCharType="separate"/>
        </w:r>
        <w:r w:rsidR="00964E62">
          <w:rPr>
            <w:webHidden/>
          </w:rPr>
          <w:t>21</w:t>
        </w:r>
        <w:r w:rsidR="006669BC">
          <w:rPr>
            <w:webHidden/>
          </w:rPr>
          <w:fldChar w:fldCharType="end"/>
        </w:r>
      </w:hyperlink>
    </w:p>
    <w:p w:rsidR="00964E62" w:rsidRDefault="001F3E10">
      <w:pPr>
        <w:pStyle w:val="14"/>
        <w:rPr>
          <w:rFonts w:asciiTheme="minorHAnsi" w:eastAsiaTheme="minorEastAsia" w:hAnsiTheme="minorHAnsi" w:cstheme="minorBidi"/>
          <w:b w:val="0"/>
          <w:bCs w:val="0"/>
          <w:caps w:val="0"/>
          <w:kern w:val="2"/>
          <w:lang w:eastAsia="zh-CN"/>
        </w:rPr>
      </w:pPr>
      <w:hyperlink w:anchor="_Toc286938551" w:history="1">
        <w:r w:rsidR="00964E62" w:rsidRPr="003731BA">
          <w:rPr>
            <w:rStyle w:val="a8"/>
            <w:lang w:eastAsia="zh-CN"/>
          </w:rPr>
          <w:t>9</w:t>
        </w:r>
        <w:r w:rsidR="00964E62">
          <w:rPr>
            <w:rFonts w:asciiTheme="minorHAnsi" w:eastAsiaTheme="minorEastAsia" w:hAnsiTheme="minorHAnsi" w:cstheme="minorBidi"/>
            <w:b w:val="0"/>
            <w:bCs w:val="0"/>
            <w:caps w:val="0"/>
            <w:kern w:val="2"/>
            <w:lang w:eastAsia="zh-CN"/>
          </w:rPr>
          <w:tab/>
        </w:r>
        <w:r w:rsidR="00964E62" w:rsidRPr="003731BA">
          <w:rPr>
            <w:rStyle w:val="a8"/>
            <w:rFonts w:hint="eastAsia"/>
            <w:lang w:eastAsia="zh-CN"/>
          </w:rPr>
          <w:t>常规覆盖优化的方法及流程</w:t>
        </w:r>
        <w:r w:rsidR="00964E62">
          <w:rPr>
            <w:webHidden/>
          </w:rPr>
          <w:tab/>
        </w:r>
        <w:r w:rsidR="006669BC">
          <w:rPr>
            <w:webHidden/>
          </w:rPr>
          <w:fldChar w:fldCharType="begin"/>
        </w:r>
        <w:r w:rsidR="00964E62">
          <w:rPr>
            <w:webHidden/>
          </w:rPr>
          <w:instrText xml:space="preserve"> PAGEREF _Toc286938551 \h </w:instrText>
        </w:r>
        <w:r w:rsidR="006669BC">
          <w:rPr>
            <w:webHidden/>
          </w:rPr>
        </w:r>
        <w:r w:rsidR="006669BC">
          <w:rPr>
            <w:webHidden/>
          </w:rPr>
          <w:fldChar w:fldCharType="separate"/>
        </w:r>
        <w:r w:rsidR="00964E62">
          <w:rPr>
            <w:webHidden/>
          </w:rPr>
          <w:t>22</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52" w:history="1">
        <w:r w:rsidR="00964E62" w:rsidRPr="003731BA">
          <w:rPr>
            <w:rStyle w:val="a8"/>
          </w:rPr>
          <w:t>9.1</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覆盖路测准备</w:t>
        </w:r>
        <w:r w:rsidR="00964E62">
          <w:rPr>
            <w:webHidden/>
          </w:rPr>
          <w:tab/>
        </w:r>
        <w:r w:rsidR="006669BC">
          <w:rPr>
            <w:webHidden/>
          </w:rPr>
          <w:fldChar w:fldCharType="begin"/>
        </w:r>
        <w:r w:rsidR="00964E62">
          <w:rPr>
            <w:webHidden/>
          </w:rPr>
          <w:instrText xml:space="preserve"> PAGEREF _Toc286938552 \h </w:instrText>
        </w:r>
        <w:r w:rsidR="006669BC">
          <w:rPr>
            <w:webHidden/>
          </w:rPr>
        </w:r>
        <w:r w:rsidR="006669BC">
          <w:rPr>
            <w:webHidden/>
          </w:rPr>
          <w:fldChar w:fldCharType="separate"/>
        </w:r>
        <w:r w:rsidR="00964E62">
          <w:rPr>
            <w:webHidden/>
          </w:rPr>
          <w:t>22</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53" w:history="1">
        <w:r w:rsidR="00964E62" w:rsidRPr="003731BA">
          <w:rPr>
            <w:rStyle w:val="a8"/>
          </w:rPr>
          <w:t>9.2</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覆盖路测</w:t>
        </w:r>
        <w:r w:rsidR="00964E62">
          <w:rPr>
            <w:webHidden/>
          </w:rPr>
          <w:tab/>
        </w:r>
        <w:r w:rsidR="006669BC">
          <w:rPr>
            <w:webHidden/>
          </w:rPr>
          <w:fldChar w:fldCharType="begin"/>
        </w:r>
        <w:r w:rsidR="00964E62">
          <w:rPr>
            <w:webHidden/>
          </w:rPr>
          <w:instrText xml:space="preserve"> PAGEREF _Toc286938553 \h </w:instrText>
        </w:r>
        <w:r w:rsidR="006669BC">
          <w:rPr>
            <w:webHidden/>
          </w:rPr>
        </w:r>
        <w:r w:rsidR="006669BC">
          <w:rPr>
            <w:webHidden/>
          </w:rPr>
          <w:fldChar w:fldCharType="separate"/>
        </w:r>
        <w:r w:rsidR="00964E62">
          <w:rPr>
            <w:webHidden/>
          </w:rPr>
          <w:t>23</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54" w:history="1">
        <w:r w:rsidR="00964E62" w:rsidRPr="003731BA">
          <w:rPr>
            <w:rStyle w:val="a8"/>
          </w:rPr>
          <w:t>9.3</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覆盖路测数据分析</w:t>
        </w:r>
        <w:r w:rsidR="00964E62">
          <w:rPr>
            <w:webHidden/>
          </w:rPr>
          <w:tab/>
        </w:r>
        <w:r w:rsidR="006669BC">
          <w:rPr>
            <w:webHidden/>
          </w:rPr>
          <w:fldChar w:fldCharType="begin"/>
        </w:r>
        <w:r w:rsidR="00964E62">
          <w:rPr>
            <w:webHidden/>
          </w:rPr>
          <w:instrText xml:space="preserve"> PAGEREF _Toc286938554 \h </w:instrText>
        </w:r>
        <w:r w:rsidR="006669BC">
          <w:rPr>
            <w:webHidden/>
          </w:rPr>
        </w:r>
        <w:r w:rsidR="006669BC">
          <w:rPr>
            <w:webHidden/>
          </w:rPr>
          <w:fldChar w:fldCharType="separate"/>
        </w:r>
        <w:r w:rsidR="00964E62">
          <w:rPr>
            <w:webHidden/>
          </w:rPr>
          <w:t>23</w:t>
        </w:r>
        <w:r w:rsidR="006669BC">
          <w:rPr>
            <w:webHidden/>
          </w:rPr>
          <w:fldChar w:fldCharType="end"/>
        </w:r>
      </w:hyperlink>
    </w:p>
    <w:p w:rsidR="00964E62" w:rsidRDefault="001F3E10">
      <w:pPr>
        <w:pStyle w:val="23"/>
        <w:rPr>
          <w:rFonts w:asciiTheme="minorHAnsi" w:eastAsiaTheme="minorEastAsia" w:hAnsiTheme="minorHAnsi" w:cstheme="minorBidi"/>
          <w:caps w:val="0"/>
          <w:kern w:val="2"/>
          <w:lang w:eastAsia="zh-CN"/>
        </w:rPr>
      </w:pPr>
      <w:hyperlink w:anchor="_Toc286938555" w:history="1">
        <w:r w:rsidR="00964E62" w:rsidRPr="003731BA">
          <w:rPr>
            <w:rStyle w:val="a8"/>
          </w:rPr>
          <w:t>9.4</w:t>
        </w:r>
        <w:r w:rsidR="00964E62">
          <w:rPr>
            <w:rFonts w:asciiTheme="minorHAnsi" w:eastAsiaTheme="minorEastAsia" w:hAnsiTheme="minorHAnsi" w:cstheme="minorBidi"/>
            <w:caps w:val="0"/>
            <w:kern w:val="2"/>
            <w:lang w:eastAsia="zh-CN"/>
          </w:rPr>
          <w:tab/>
        </w:r>
        <w:r w:rsidR="00964E62" w:rsidRPr="003731BA">
          <w:rPr>
            <w:rStyle w:val="a8"/>
            <w:rFonts w:hint="eastAsia"/>
            <w:shd w:val="clear" w:color="auto" w:fill="FFFFFF" w:themeFill="background1"/>
          </w:rPr>
          <w:t>路测优化</w:t>
        </w:r>
        <w:r w:rsidR="00964E62">
          <w:rPr>
            <w:webHidden/>
          </w:rPr>
          <w:tab/>
        </w:r>
        <w:r w:rsidR="006669BC">
          <w:rPr>
            <w:webHidden/>
          </w:rPr>
          <w:fldChar w:fldCharType="begin"/>
        </w:r>
        <w:r w:rsidR="00964E62">
          <w:rPr>
            <w:webHidden/>
          </w:rPr>
          <w:instrText xml:space="preserve"> PAGEREF _Toc286938555 \h </w:instrText>
        </w:r>
        <w:r w:rsidR="006669BC">
          <w:rPr>
            <w:webHidden/>
          </w:rPr>
        </w:r>
        <w:r w:rsidR="006669BC">
          <w:rPr>
            <w:webHidden/>
          </w:rPr>
          <w:fldChar w:fldCharType="separate"/>
        </w:r>
        <w:r w:rsidR="00964E62">
          <w:rPr>
            <w:webHidden/>
          </w:rPr>
          <w:t>24</w:t>
        </w:r>
        <w:r w:rsidR="006669BC">
          <w:rPr>
            <w:webHidden/>
          </w:rPr>
          <w:fldChar w:fldCharType="end"/>
        </w:r>
      </w:hyperlink>
    </w:p>
    <w:p w:rsidR="00BA6E8A" w:rsidRPr="00607F6B" w:rsidRDefault="006669BC" w:rsidP="00523006">
      <w:pPr>
        <w:pStyle w:val="TOC00"/>
        <w:rPr>
          <w:lang w:eastAsia="zh-CN"/>
        </w:rPr>
      </w:pPr>
      <w:r>
        <w:rPr>
          <w:rFonts w:ascii="Verdana" w:hAnsi="Verdana"/>
          <w:b w:val="0"/>
          <w:noProof/>
          <w:color w:val="282828"/>
          <w:spacing w:val="-8"/>
          <w:sz w:val="22"/>
          <w:lang w:eastAsia="zh-CN"/>
        </w:rPr>
        <w:fldChar w:fldCharType="end"/>
      </w:r>
      <w:r w:rsidR="000F716F">
        <w:rPr>
          <w:b w:val="0"/>
          <w:noProof/>
          <w:lang w:eastAsia="zh-CN"/>
        </w:rPr>
        <w:br w:type="page"/>
      </w:r>
      <w:r w:rsidR="00BA6E8A" w:rsidRPr="00B43B4F">
        <w:rPr>
          <w:rFonts w:hint="eastAsia"/>
          <w:lang w:eastAsia="zh-CN"/>
        </w:rPr>
        <w:lastRenderedPageBreak/>
        <w:t>图目录</w:t>
      </w:r>
    </w:p>
    <w:p w:rsidR="00C829BC" w:rsidRDefault="006669BC">
      <w:pPr>
        <w:pStyle w:val="ad"/>
        <w:tabs>
          <w:tab w:val="right" w:leader="dot" w:pos="9096"/>
        </w:tabs>
        <w:rPr>
          <w:rFonts w:asciiTheme="minorHAnsi" w:eastAsiaTheme="minorEastAsia" w:hAnsiTheme="minorHAnsi" w:cstheme="minorBidi"/>
          <w:noProof/>
          <w:kern w:val="2"/>
          <w:szCs w:val="22"/>
        </w:rPr>
      </w:pPr>
      <w:r w:rsidRPr="00607F6B">
        <w:fldChar w:fldCharType="begin"/>
      </w:r>
      <w:r w:rsidR="00BA6E8A" w:rsidRPr="00607F6B">
        <w:instrText xml:space="preserve"> TOC \h \z \t "</w:instrText>
      </w:r>
      <w:r w:rsidR="00BA6E8A" w:rsidRPr="00607F6B">
        <w:instrText>样式</w:instrText>
      </w:r>
      <w:r w:rsidR="00BA6E8A">
        <w:rPr>
          <w:rFonts w:hint="eastAsia"/>
        </w:rPr>
        <w:instrText>17</w:instrText>
      </w:r>
      <w:r w:rsidR="00BA6E8A" w:rsidRPr="00607F6B">
        <w:instrText>" \c "</w:instrText>
      </w:r>
      <w:r w:rsidR="00F97C76">
        <w:rPr>
          <w:rFonts w:hint="eastAsia"/>
        </w:rPr>
        <w:instrText>图</w:instrText>
      </w:r>
      <w:r w:rsidR="00BA6E8A" w:rsidRPr="00607F6B">
        <w:instrText xml:space="preserve">" </w:instrText>
      </w:r>
      <w:r w:rsidRPr="00607F6B">
        <w:fldChar w:fldCharType="separate"/>
      </w:r>
      <w:hyperlink w:anchor="_Toc286398127" w:history="1">
        <w:r w:rsidR="00C829BC" w:rsidRPr="00F5021B">
          <w:rPr>
            <w:rStyle w:val="a8"/>
            <w:rFonts w:hint="eastAsia"/>
            <w:noProof/>
          </w:rPr>
          <w:t>图</w:t>
        </w:r>
        <w:r w:rsidR="00C829BC" w:rsidRPr="00F5021B">
          <w:rPr>
            <w:rStyle w:val="a8"/>
            <w:noProof/>
          </w:rPr>
          <w:t>5</w:t>
        </w:r>
        <w:r w:rsidR="00C829BC" w:rsidRPr="00F5021B">
          <w:rPr>
            <w:rStyle w:val="a8"/>
            <w:noProof/>
          </w:rPr>
          <w:noBreakHyphen/>
          <w:t xml:space="preserve">1 </w:t>
        </w:r>
        <w:r w:rsidR="00C829BC" w:rsidRPr="00F5021B">
          <w:rPr>
            <w:rStyle w:val="a8"/>
            <w:rFonts w:hint="eastAsia"/>
            <w:noProof/>
          </w:rPr>
          <w:t>不同机械倾角天线覆盖图</w:t>
        </w:r>
        <w:r w:rsidR="00C829BC">
          <w:rPr>
            <w:noProof/>
            <w:webHidden/>
          </w:rPr>
          <w:tab/>
        </w:r>
        <w:r>
          <w:rPr>
            <w:noProof/>
            <w:webHidden/>
          </w:rPr>
          <w:fldChar w:fldCharType="begin"/>
        </w:r>
        <w:r w:rsidR="00C829BC">
          <w:rPr>
            <w:noProof/>
            <w:webHidden/>
          </w:rPr>
          <w:instrText xml:space="preserve"> PAGEREF _Toc286398127 \h </w:instrText>
        </w:r>
        <w:r>
          <w:rPr>
            <w:noProof/>
            <w:webHidden/>
          </w:rPr>
        </w:r>
        <w:r>
          <w:rPr>
            <w:noProof/>
            <w:webHidden/>
          </w:rPr>
          <w:fldChar w:fldCharType="separate"/>
        </w:r>
        <w:r w:rsidR="00C829BC">
          <w:rPr>
            <w:noProof/>
            <w:webHidden/>
          </w:rPr>
          <w:t>7</w:t>
        </w:r>
        <w:r>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28" w:history="1">
        <w:r w:rsidR="00C829BC" w:rsidRPr="00F5021B">
          <w:rPr>
            <w:rStyle w:val="a8"/>
            <w:rFonts w:hint="eastAsia"/>
            <w:noProof/>
          </w:rPr>
          <w:t>图</w:t>
        </w:r>
        <w:r w:rsidR="00C829BC" w:rsidRPr="00F5021B">
          <w:rPr>
            <w:rStyle w:val="a8"/>
            <w:noProof/>
          </w:rPr>
          <w:t>5</w:t>
        </w:r>
        <w:r w:rsidR="00C829BC" w:rsidRPr="00F5021B">
          <w:rPr>
            <w:rStyle w:val="a8"/>
            <w:noProof/>
          </w:rPr>
          <w:noBreakHyphen/>
          <w:t xml:space="preserve">2 </w:t>
        </w:r>
        <w:r w:rsidR="00C829BC" w:rsidRPr="00F5021B">
          <w:rPr>
            <w:rStyle w:val="a8"/>
            <w:rFonts w:hint="eastAsia"/>
            <w:noProof/>
          </w:rPr>
          <w:t>不同电子倾角覆盖图</w:t>
        </w:r>
        <w:r w:rsidR="00C829BC">
          <w:rPr>
            <w:noProof/>
            <w:webHidden/>
          </w:rPr>
          <w:tab/>
        </w:r>
        <w:r w:rsidR="006669BC">
          <w:rPr>
            <w:noProof/>
            <w:webHidden/>
          </w:rPr>
          <w:fldChar w:fldCharType="begin"/>
        </w:r>
        <w:r w:rsidR="00C829BC">
          <w:rPr>
            <w:noProof/>
            <w:webHidden/>
          </w:rPr>
          <w:instrText xml:space="preserve"> PAGEREF _Toc286398128 \h </w:instrText>
        </w:r>
        <w:r w:rsidR="006669BC">
          <w:rPr>
            <w:noProof/>
            <w:webHidden/>
          </w:rPr>
        </w:r>
        <w:r w:rsidR="006669BC">
          <w:rPr>
            <w:noProof/>
            <w:webHidden/>
          </w:rPr>
          <w:fldChar w:fldCharType="separate"/>
        </w:r>
        <w:r w:rsidR="00C829BC">
          <w:rPr>
            <w:noProof/>
            <w:webHidden/>
          </w:rPr>
          <w:t>7</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29" w:history="1">
        <w:r w:rsidR="00C829BC" w:rsidRPr="00F5021B">
          <w:rPr>
            <w:rStyle w:val="a8"/>
            <w:rFonts w:hint="eastAsia"/>
            <w:noProof/>
          </w:rPr>
          <w:t>图</w:t>
        </w:r>
        <w:r w:rsidR="00C829BC" w:rsidRPr="00F5021B">
          <w:rPr>
            <w:rStyle w:val="a8"/>
            <w:noProof/>
          </w:rPr>
          <w:t>5</w:t>
        </w:r>
        <w:r w:rsidR="00C829BC" w:rsidRPr="00F5021B">
          <w:rPr>
            <w:rStyle w:val="a8"/>
            <w:noProof/>
          </w:rPr>
          <w:noBreakHyphen/>
          <w:t xml:space="preserve">3 </w:t>
        </w:r>
        <w:r w:rsidR="00C829BC" w:rsidRPr="00F5021B">
          <w:rPr>
            <w:rStyle w:val="a8"/>
            <w:rFonts w:hint="eastAsia"/>
            <w:noProof/>
          </w:rPr>
          <w:t>天线下倾和上</w:t>
        </w:r>
        <w:r w:rsidR="00C829BC" w:rsidRPr="00F5021B">
          <w:rPr>
            <w:rStyle w:val="a8"/>
            <w:noProof/>
          </w:rPr>
          <w:t>3dB</w:t>
        </w:r>
        <w:r w:rsidR="00C829BC" w:rsidRPr="00F5021B">
          <w:rPr>
            <w:rStyle w:val="a8"/>
            <w:rFonts w:hint="eastAsia"/>
            <w:noProof/>
          </w:rPr>
          <w:t>覆盖半径的关系图</w:t>
        </w:r>
        <w:r w:rsidR="00C829BC">
          <w:rPr>
            <w:noProof/>
            <w:webHidden/>
          </w:rPr>
          <w:tab/>
        </w:r>
        <w:r w:rsidR="006669BC">
          <w:rPr>
            <w:noProof/>
            <w:webHidden/>
          </w:rPr>
          <w:fldChar w:fldCharType="begin"/>
        </w:r>
        <w:r w:rsidR="00C829BC">
          <w:rPr>
            <w:noProof/>
            <w:webHidden/>
          </w:rPr>
          <w:instrText xml:space="preserve"> PAGEREF _Toc286398129 \h </w:instrText>
        </w:r>
        <w:r w:rsidR="006669BC">
          <w:rPr>
            <w:noProof/>
            <w:webHidden/>
          </w:rPr>
        </w:r>
        <w:r w:rsidR="006669BC">
          <w:rPr>
            <w:noProof/>
            <w:webHidden/>
          </w:rPr>
          <w:fldChar w:fldCharType="separate"/>
        </w:r>
        <w:r w:rsidR="00C829BC">
          <w:rPr>
            <w:noProof/>
            <w:webHidden/>
          </w:rPr>
          <w:t>8</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0" w:history="1">
        <w:r w:rsidR="00C829BC" w:rsidRPr="00F5021B">
          <w:rPr>
            <w:rStyle w:val="a8"/>
            <w:rFonts w:hint="eastAsia"/>
            <w:noProof/>
          </w:rPr>
          <w:t>图</w:t>
        </w:r>
        <w:r w:rsidR="00C829BC" w:rsidRPr="00F5021B">
          <w:rPr>
            <w:rStyle w:val="a8"/>
            <w:noProof/>
          </w:rPr>
          <w:t>5</w:t>
        </w:r>
        <w:r w:rsidR="00C829BC" w:rsidRPr="00F5021B">
          <w:rPr>
            <w:rStyle w:val="a8"/>
            <w:noProof/>
          </w:rPr>
          <w:noBreakHyphen/>
          <w:t xml:space="preserve">4 </w:t>
        </w:r>
        <w:r w:rsidR="00C829BC" w:rsidRPr="00F5021B">
          <w:rPr>
            <w:rStyle w:val="a8"/>
            <w:rFonts w:hint="eastAsia"/>
            <w:noProof/>
          </w:rPr>
          <w:t>下倾角计划工具界面</w:t>
        </w:r>
        <w:r w:rsidR="00C829BC">
          <w:rPr>
            <w:noProof/>
            <w:webHidden/>
          </w:rPr>
          <w:tab/>
        </w:r>
        <w:r w:rsidR="006669BC">
          <w:rPr>
            <w:noProof/>
            <w:webHidden/>
          </w:rPr>
          <w:fldChar w:fldCharType="begin"/>
        </w:r>
        <w:r w:rsidR="00C829BC">
          <w:rPr>
            <w:noProof/>
            <w:webHidden/>
          </w:rPr>
          <w:instrText xml:space="preserve"> PAGEREF _Toc286398130 \h </w:instrText>
        </w:r>
        <w:r w:rsidR="006669BC">
          <w:rPr>
            <w:noProof/>
            <w:webHidden/>
          </w:rPr>
        </w:r>
        <w:r w:rsidR="006669BC">
          <w:rPr>
            <w:noProof/>
            <w:webHidden/>
          </w:rPr>
          <w:fldChar w:fldCharType="separate"/>
        </w:r>
        <w:r w:rsidR="00C829BC">
          <w:rPr>
            <w:noProof/>
            <w:webHidden/>
          </w:rPr>
          <w:t>9</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1" w:history="1">
        <w:r w:rsidR="00C829BC" w:rsidRPr="00F5021B">
          <w:rPr>
            <w:rStyle w:val="a8"/>
            <w:rFonts w:hint="eastAsia"/>
            <w:noProof/>
          </w:rPr>
          <w:t>图</w:t>
        </w:r>
        <w:r w:rsidR="00C829BC" w:rsidRPr="00F5021B">
          <w:rPr>
            <w:rStyle w:val="a8"/>
            <w:noProof/>
          </w:rPr>
          <w:t>7</w:t>
        </w:r>
        <w:r w:rsidR="00C829BC" w:rsidRPr="00F5021B">
          <w:rPr>
            <w:rStyle w:val="a8"/>
            <w:noProof/>
          </w:rPr>
          <w:noBreakHyphen/>
          <w:t xml:space="preserve">5 </w:t>
        </w:r>
        <w:r w:rsidR="00C829BC" w:rsidRPr="00F5021B">
          <w:rPr>
            <w:rStyle w:val="a8"/>
            <w:rFonts w:hint="eastAsia"/>
            <w:noProof/>
          </w:rPr>
          <w:t>利用显示</w:t>
        </w:r>
        <w:r w:rsidR="00C829BC" w:rsidRPr="00F5021B">
          <w:rPr>
            <w:rStyle w:val="a8"/>
            <w:noProof/>
          </w:rPr>
          <w:t>PCI</w:t>
        </w:r>
        <w:r w:rsidR="00C829BC" w:rsidRPr="00F5021B">
          <w:rPr>
            <w:rStyle w:val="a8"/>
            <w:rFonts w:hint="eastAsia"/>
            <w:noProof/>
          </w:rPr>
          <w:t>功能判断乒乓切换区域</w:t>
        </w:r>
        <w:r w:rsidR="00C829BC">
          <w:rPr>
            <w:noProof/>
            <w:webHidden/>
          </w:rPr>
          <w:tab/>
        </w:r>
        <w:r w:rsidR="006669BC">
          <w:rPr>
            <w:noProof/>
            <w:webHidden/>
          </w:rPr>
          <w:fldChar w:fldCharType="begin"/>
        </w:r>
        <w:r w:rsidR="00C829BC">
          <w:rPr>
            <w:noProof/>
            <w:webHidden/>
          </w:rPr>
          <w:instrText xml:space="preserve"> PAGEREF _Toc286398131 \h </w:instrText>
        </w:r>
        <w:r w:rsidR="006669BC">
          <w:rPr>
            <w:noProof/>
            <w:webHidden/>
          </w:rPr>
        </w:r>
        <w:r w:rsidR="006669BC">
          <w:rPr>
            <w:noProof/>
            <w:webHidden/>
          </w:rPr>
          <w:fldChar w:fldCharType="separate"/>
        </w:r>
        <w:r w:rsidR="00C829BC">
          <w:rPr>
            <w:noProof/>
            <w:webHidden/>
          </w:rPr>
          <w:t>17</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2" w:history="1">
        <w:r w:rsidR="00C829BC" w:rsidRPr="00F5021B">
          <w:rPr>
            <w:rStyle w:val="a8"/>
            <w:rFonts w:hint="eastAsia"/>
            <w:noProof/>
          </w:rPr>
          <w:t>图</w:t>
        </w:r>
        <w:r w:rsidR="00C829BC" w:rsidRPr="00F5021B">
          <w:rPr>
            <w:rStyle w:val="a8"/>
            <w:noProof/>
          </w:rPr>
          <w:t>7</w:t>
        </w:r>
        <w:r w:rsidR="00C829BC" w:rsidRPr="00F5021B">
          <w:rPr>
            <w:rStyle w:val="a8"/>
            <w:noProof/>
          </w:rPr>
          <w:noBreakHyphen/>
          <w:t xml:space="preserve">6 </w:t>
        </w:r>
        <w:r w:rsidR="00C829BC" w:rsidRPr="00F5021B">
          <w:rPr>
            <w:rStyle w:val="a8"/>
            <w:rFonts w:hint="eastAsia"/>
            <w:noProof/>
          </w:rPr>
          <w:t>基站分布图</w:t>
        </w:r>
        <w:r w:rsidR="00C829BC">
          <w:rPr>
            <w:noProof/>
            <w:webHidden/>
          </w:rPr>
          <w:tab/>
        </w:r>
        <w:r w:rsidR="006669BC">
          <w:rPr>
            <w:noProof/>
            <w:webHidden/>
          </w:rPr>
          <w:fldChar w:fldCharType="begin"/>
        </w:r>
        <w:r w:rsidR="00C829BC">
          <w:rPr>
            <w:noProof/>
            <w:webHidden/>
          </w:rPr>
          <w:instrText xml:space="preserve"> PAGEREF _Toc286398132 \h </w:instrText>
        </w:r>
        <w:r w:rsidR="006669BC">
          <w:rPr>
            <w:noProof/>
            <w:webHidden/>
          </w:rPr>
        </w:r>
        <w:r w:rsidR="006669BC">
          <w:rPr>
            <w:noProof/>
            <w:webHidden/>
          </w:rPr>
          <w:fldChar w:fldCharType="separate"/>
        </w:r>
        <w:r w:rsidR="00C829BC">
          <w:rPr>
            <w:noProof/>
            <w:webHidden/>
          </w:rPr>
          <w:t>18</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3" w:history="1">
        <w:r w:rsidR="00C829BC" w:rsidRPr="00F5021B">
          <w:rPr>
            <w:rStyle w:val="a8"/>
            <w:rFonts w:hint="eastAsia"/>
            <w:noProof/>
          </w:rPr>
          <w:t>图</w:t>
        </w:r>
        <w:r w:rsidR="00C829BC" w:rsidRPr="00F5021B">
          <w:rPr>
            <w:rStyle w:val="a8"/>
            <w:noProof/>
          </w:rPr>
          <w:t>7</w:t>
        </w:r>
        <w:r w:rsidR="00C829BC" w:rsidRPr="00F5021B">
          <w:rPr>
            <w:rStyle w:val="a8"/>
            <w:noProof/>
          </w:rPr>
          <w:noBreakHyphen/>
          <w:t xml:space="preserve">7 </w:t>
        </w:r>
        <w:r w:rsidR="00C829BC" w:rsidRPr="00F5021B">
          <w:rPr>
            <w:rStyle w:val="a8"/>
            <w:rFonts w:hint="eastAsia"/>
            <w:noProof/>
          </w:rPr>
          <w:t>天线挂高影响</w:t>
        </w:r>
        <w:r w:rsidR="00C829BC">
          <w:rPr>
            <w:noProof/>
            <w:webHidden/>
          </w:rPr>
          <w:tab/>
        </w:r>
        <w:r w:rsidR="006669BC">
          <w:rPr>
            <w:noProof/>
            <w:webHidden/>
          </w:rPr>
          <w:fldChar w:fldCharType="begin"/>
        </w:r>
        <w:r w:rsidR="00C829BC">
          <w:rPr>
            <w:noProof/>
            <w:webHidden/>
          </w:rPr>
          <w:instrText xml:space="preserve"> PAGEREF _Toc286398133 \h </w:instrText>
        </w:r>
        <w:r w:rsidR="006669BC">
          <w:rPr>
            <w:noProof/>
            <w:webHidden/>
          </w:rPr>
        </w:r>
        <w:r w:rsidR="006669BC">
          <w:rPr>
            <w:noProof/>
            <w:webHidden/>
          </w:rPr>
          <w:fldChar w:fldCharType="separate"/>
        </w:r>
        <w:r w:rsidR="00C829BC">
          <w:rPr>
            <w:noProof/>
            <w:webHidden/>
          </w:rPr>
          <w:t>19</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4" w:history="1">
        <w:r w:rsidR="00C829BC" w:rsidRPr="00F5021B">
          <w:rPr>
            <w:rStyle w:val="a8"/>
            <w:rFonts w:hint="eastAsia"/>
            <w:noProof/>
          </w:rPr>
          <w:t>图</w:t>
        </w:r>
        <w:r w:rsidR="00C829BC" w:rsidRPr="00F5021B">
          <w:rPr>
            <w:rStyle w:val="a8"/>
            <w:noProof/>
          </w:rPr>
          <w:t>7</w:t>
        </w:r>
        <w:r w:rsidR="00C829BC" w:rsidRPr="00F5021B">
          <w:rPr>
            <w:rStyle w:val="a8"/>
            <w:noProof/>
          </w:rPr>
          <w:noBreakHyphen/>
          <w:t xml:space="preserve">8 </w:t>
        </w:r>
        <w:r w:rsidR="00C829BC" w:rsidRPr="00F5021B">
          <w:rPr>
            <w:rStyle w:val="a8"/>
            <w:rFonts w:hint="eastAsia"/>
            <w:noProof/>
          </w:rPr>
          <w:t>某城区基站分布</w:t>
        </w:r>
        <w:r w:rsidR="00C829BC">
          <w:rPr>
            <w:noProof/>
            <w:webHidden/>
          </w:rPr>
          <w:tab/>
        </w:r>
        <w:r w:rsidR="006669BC">
          <w:rPr>
            <w:noProof/>
            <w:webHidden/>
          </w:rPr>
          <w:fldChar w:fldCharType="begin"/>
        </w:r>
        <w:r w:rsidR="00C829BC">
          <w:rPr>
            <w:noProof/>
            <w:webHidden/>
          </w:rPr>
          <w:instrText xml:space="preserve"> PAGEREF _Toc286398134 \h </w:instrText>
        </w:r>
        <w:r w:rsidR="006669BC">
          <w:rPr>
            <w:noProof/>
            <w:webHidden/>
          </w:rPr>
        </w:r>
        <w:r w:rsidR="006669BC">
          <w:rPr>
            <w:noProof/>
            <w:webHidden/>
          </w:rPr>
          <w:fldChar w:fldCharType="separate"/>
        </w:r>
        <w:r w:rsidR="00C829BC">
          <w:rPr>
            <w:noProof/>
            <w:webHidden/>
          </w:rPr>
          <w:t>19</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5" w:history="1">
        <w:r w:rsidR="00C829BC" w:rsidRPr="00F5021B">
          <w:rPr>
            <w:rStyle w:val="a8"/>
            <w:rFonts w:hint="eastAsia"/>
            <w:noProof/>
          </w:rPr>
          <w:t>图</w:t>
        </w:r>
        <w:r w:rsidR="00C829BC" w:rsidRPr="00F5021B">
          <w:rPr>
            <w:rStyle w:val="a8"/>
            <w:noProof/>
          </w:rPr>
          <w:t>7</w:t>
        </w:r>
        <w:r w:rsidR="00C829BC" w:rsidRPr="00F5021B">
          <w:rPr>
            <w:rStyle w:val="a8"/>
            <w:noProof/>
          </w:rPr>
          <w:noBreakHyphen/>
          <w:t xml:space="preserve">9 </w:t>
        </w:r>
        <w:r w:rsidR="00C829BC" w:rsidRPr="00F5021B">
          <w:rPr>
            <w:rStyle w:val="a8"/>
            <w:rFonts w:hint="eastAsia"/>
            <w:noProof/>
          </w:rPr>
          <w:t>环境因素</w:t>
        </w:r>
        <w:r w:rsidR="00C829BC">
          <w:rPr>
            <w:noProof/>
            <w:webHidden/>
          </w:rPr>
          <w:tab/>
        </w:r>
        <w:r w:rsidR="006669BC">
          <w:rPr>
            <w:noProof/>
            <w:webHidden/>
          </w:rPr>
          <w:fldChar w:fldCharType="begin"/>
        </w:r>
        <w:r w:rsidR="00C829BC">
          <w:rPr>
            <w:noProof/>
            <w:webHidden/>
          </w:rPr>
          <w:instrText xml:space="preserve"> PAGEREF _Toc286398135 \h </w:instrText>
        </w:r>
        <w:r w:rsidR="006669BC">
          <w:rPr>
            <w:noProof/>
            <w:webHidden/>
          </w:rPr>
        </w:r>
        <w:r w:rsidR="006669BC">
          <w:rPr>
            <w:noProof/>
            <w:webHidden/>
          </w:rPr>
          <w:fldChar w:fldCharType="separate"/>
        </w:r>
        <w:r w:rsidR="00C829BC">
          <w:rPr>
            <w:noProof/>
            <w:webHidden/>
          </w:rPr>
          <w:t>20</w:t>
        </w:r>
        <w:r w:rsidR="006669BC">
          <w:rPr>
            <w:noProof/>
            <w:webHidden/>
          </w:rPr>
          <w:fldChar w:fldCharType="end"/>
        </w:r>
      </w:hyperlink>
    </w:p>
    <w:p w:rsidR="00C829BC" w:rsidRDefault="001F3E10">
      <w:pPr>
        <w:pStyle w:val="ad"/>
        <w:tabs>
          <w:tab w:val="right" w:leader="dot" w:pos="9096"/>
        </w:tabs>
        <w:rPr>
          <w:rFonts w:asciiTheme="minorHAnsi" w:eastAsiaTheme="minorEastAsia" w:hAnsiTheme="minorHAnsi" w:cstheme="minorBidi"/>
          <w:noProof/>
          <w:kern w:val="2"/>
          <w:szCs w:val="22"/>
        </w:rPr>
      </w:pPr>
      <w:hyperlink w:anchor="_Toc286398136" w:history="1">
        <w:r w:rsidR="00C829BC" w:rsidRPr="00F5021B">
          <w:rPr>
            <w:rStyle w:val="a8"/>
            <w:rFonts w:hint="eastAsia"/>
            <w:noProof/>
          </w:rPr>
          <w:t>图</w:t>
        </w:r>
        <w:r w:rsidR="00C829BC" w:rsidRPr="00F5021B">
          <w:rPr>
            <w:rStyle w:val="a8"/>
            <w:noProof/>
          </w:rPr>
          <w:t>8</w:t>
        </w:r>
        <w:r w:rsidR="00C829BC" w:rsidRPr="00F5021B">
          <w:rPr>
            <w:rStyle w:val="a8"/>
            <w:noProof/>
          </w:rPr>
          <w:noBreakHyphen/>
          <w:t xml:space="preserve">1 </w:t>
        </w:r>
        <w:r w:rsidR="00C829BC" w:rsidRPr="00F5021B">
          <w:rPr>
            <w:rStyle w:val="a8"/>
            <w:rFonts w:hint="eastAsia"/>
            <w:noProof/>
          </w:rPr>
          <w:t>优化流程图</w:t>
        </w:r>
        <w:r w:rsidR="00C829BC">
          <w:rPr>
            <w:noProof/>
            <w:webHidden/>
          </w:rPr>
          <w:tab/>
        </w:r>
        <w:r w:rsidR="006669BC">
          <w:rPr>
            <w:noProof/>
            <w:webHidden/>
          </w:rPr>
          <w:fldChar w:fldCharType="begin"/>
        </w:r>
        <w:r w:rsidR="00C829BC">
          <w:rPr>
            <w:noProof/>
            <w:webHidden/>
          </w:rPr>
          <w:instrText xml:space="preserve"> PAGEREF _Toc286398136 \h </w:instrText>
        </w:r>
        <w:r w:rsidR="006669BC">
          <w:rPr>
            <w:noProof/>
            <w:webHidden/>
          </w:rPr>
        </w:r>
        <w:r w:rsidR="006669BC">
          <w:rPr>
            <w:noProof/>
            <w:webHidden/>
          </w:rPr>
          <w:fldChar w:fldCharType="separate"/>
        </w:r>
        <w:r w:rsidR="00C829BC">
          <w:rPr>
            <w:noProof/>
            <w:webHidden/>
          </w:rPr>
          <w:t>23</w:t>
        </w:r>
        <w:r w:rsidR="006669BC">
          <w:rPr>
            <w:noProof/>
            <w:webHidden/>
          </w:rPr>
          <w:fldChar w:fldCharType="end"/>
        </w:r>
      </w:hyperlink>
    </w:p>
    <w:p w:rsidR="00BA6E8A" w:rsidRPr="0036585A" w:rsidRDefault="006669BC" w:rsidP="00EB261A">
      <w:pPr>
        <w:pStyle w:val="TOC00"/>
        <w:rPr>
          <w:lang w:eastAsia="zh-CN"/>
        </w:rPr>
      </w:pPr>
      <w:r w:rsidRPr="00607F6B">
        <w:rPr>
          <w:noProof/>
        </w:rPr>
        <w:fldChar w:fldCharType="end"/>
      </w:r>
      <w:r w:rsidR="00EB261A">
        <w:rPr>
          <w:rFonts w:hint="eastAsia"/>
          <w:lang w:eastAsia="zh-CN"/>
        </w:rPr>
        <w:t>表</w:t>
      </w:r>
      <w:r w:rsidR="00EB261A" w:rsidRPr="00B43B4F">
        <w:rPr>
          <w:rFonts w:hint="eastAsia"/>
          <w:lang w:eastAsia="zh-CN"/>
        </w:rPr>
        <w:t>目录</w:t>
      </w:r>
    </w:p>
    <w:p w:rsidR="00573B62" w:rsidRDefault="006669BC" w:rsidP="001400D4">
      <w:pPr>
        <w:pStyle w:val="Body0"/>
        <w:rPr>
          <w:rFonts w:cs="Times New Roman"/>
          <w:noProof/>
          <w:szCs w:val="22"/>
          <w:lang w:eastAsia="zh-CN"/>
        </w:rPr>
        <w:sectPr w:rsidR="00573B62" w:rsidSect="00454763">
          <w:headerReference w:type="even" r:id="rId19"/>
          <w:headerReference w:type="default" r:id="rId20"/>
          <w:footerReference w:type="default" r:id="rId21"/>
          <w:pgSz w:w="11906" w:h="16838" w:code="9"/>
          <w:pgMar w:top="1899" w:right="1400" w:bottom="1899" w:left="1400" w:header="799" w:footer="901" w:gutter="0"/>
          <w:pgNumType w:fmt="upperRoman" w:start="1"/>
          <w:cols w:space="720"/>
          <w:docGrid w:linePitch="326"/>
        </w:sectPr>
      </w:pPr>
      <w:r w:rsidRPr="00607F6B">
        <w:fldChar w:fldCharType="begin"/>
      </w:r>
      <w:r w:rsidR="00BA6E8A" w:rsidRPr="00607F6B">
        <w:rPr>
          <w:lang w:eastAsia="zh-CN"/>
        </w:rPr>
        <w:instrText xml:space="preserve"> TOC \h \z \t "</w:instrText>
      </w:r>
      <w:r w:rsidR="00BA6E8A" w:rsidRPr="00607F6B">
        <w:rPr>
          <w:lang w:eastAsia="zh-CN"/>
        </w:rPr>
        <w:instrText>样式</w:instrText>
      </w:r>
      <w:r w:rsidR="00BA6E8A" w:rsidRPr="00607F6B">
        <w:rPr>
          <w:lang w:eastAsia="zh-CN"/>
        </w:rPr>
        <w:instrText>2" \c "</w:instrText>
      </w:r>
      <w:r w:rsidR="00F97C76">
        <w:rPr>
          <w:rFonts w:hint="eastAsia"/>
          <w:lang w:eastAsia="zh-CN"/>
        </w:rPr>
        <w:instrText>表</w:instrText>
      </w:r>
      <w:r w:rsidR="00BA6E8A" w:rsidRPr="00607F6B">
        <w:rPr>
          <w:lang w:eastAsia="zh-CN"/>
        </w:rPr>
        <w:instrText xml:space="preserve">" </w:instrText>
      </w:r>
      <w:r w:rsidRPr="00607F6B">
        <w:fldChar w:fldCharType="separate"/>
      </w:r>
      <w:r w:rsidR="00757EDB">
        <w:rPr>
          <w:rFonts w:hint="eastAsia"/>
          <w:b/>
          <w:bCs/>
          <w:noProof/>
          <w:lang w:eastAsia="zh-CN"/>
        </w:rPr>
        <w:t>未找到图形项目表。</w:t>
      </w:r>
      <w:r w:rsidRPr="00607F6B">
        <w:rPr>
          <w:noProof/>
        </w:rPr>
        <w:fldChar w:fldCharType="end"/>
      </w:r>
    </w:p>
    <w:p w:rsidR="006760F0" w:rsidRDefault="006760F0" w:rsidP="001400D4">
      <w:pPr>
        <w:pStyle w:val="13"/>
        <w:rPr>
          <w:lang w:eastAsia="zh-CN"/>
        </w:rPr>
      </w:pPr>
      <w:bookmarkStart w:id="3" w:name="_Toc286938511"/>
      <w:r>
        <w:rPr>
          <w:rFonts w:hint="eastAsia"/>
          <w:lang w:eastAsia="zh-CN"/>
        </w:rPr>
        <w:lastRenderedPageBreak/>
        <w:t>术语和</w:t>
      </w:r>
      <w:commentRangeStart w:id="4"/>
      <w:r>
        <w:rPr>
          <w:rFonts w:hint="eastAsia"/>
          <w:lang w:eastAsia="zh-CN"/>
        </w:rPr>
        <w:t>缩写</w:t>
      </w:r>
      <w:bookmarkEnd w:id="3"/>
      <w:commentRangeEnd w:id="4"/>
      <w:r w:rsidR="00964E62">
        <w:rPr>
          <w:rStyle w:val="aa"/>
          <w:rFonts w:ascii="Times New Roman" w:hAnsi="Times New Roman" w:cs="Times New Roman"/>
          <w:b w:val="0"/>
          <w:bCs w:val="0"/>
          <w:spacing w:val="0"/>
          <w:kern w:val="0"/>
          <w:lang w:eastAsia="zh-CN"/>
        </w:rPr>
        <w:commentReference w:id="4"/>
      </w:r>
    </w:p>
    <w:p w:rsidR="00995442" w:rsidRPr="00995442" w:rsidRDefault="00995442" w:rsidP="00995442">
      <w:pPr>
        <w:pStyle w:val="Body"/>
        <w:rPr>
          <w:lang w:eastAsia="zh-CN"/>
        </w:rPr>
      </w:pPr>
    </w:p>
    <w:tbl>
      <w:tblPr>
        <w:tblW w:w="6740" w:type="dxa"/>
        <w:tblInd w:w="1200" w:type="dxa"/>
        <w:tblLook w:val="04A0" w:firstRow="1" w:lastRow="0" w:firstColumn="1" w:lastColumn="0" w:noHBand="0" w:noVBand="1"/>
      </w:tblPr>
      <w:tblGrid>
        <w:gridCol w:w="940"/>
        <w:gridCol w:w="3780"/>
        <w:gridCol w:w="2020"/>
      </w:tblGrid>
      <w:tr w:rsidR="00995442" w:rsidRPr="00995442" w:rsidTr="00995442">
        <w:trPr>
          <w:trHeight w:val="270"/>
        </w:trPr>
        <w:tc>
          <w:tcPr>
            <w:tcW w:w="940"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995442" w:rsidRPr="00995442" w:rsidRDefault="00995442" w:rsidP="00995442">
            <w:pPr>
              <w:pStyle w:val="TAC"/>
            </w:pPr>
            <w:proofErr w:type="spellStart"/>
            <w:r w:rsidRPr="00995442">
              <w:rPr>
                <w:rFonts w:hint="eastAsia"/>
              </w:rPr>
              <w:t>缩略语</w:t>
            </w:r>
            <w:proofErr w:type="spellEnd"/>
          </w:p>
        </w:tc>
        <w:tc>
          <w:tcPr>
            <w:tcW w:w="3780" w:type="dxa"/>
            <w:tcBorders>
              <w:top w:val="single" w:sz="4" w:space="0" w:color="auto"/>
              <w:left w:val="nil"/>
              <w:bottom w:val="single" w:sz="4" w:space="0" w:color="auto"/>
              <w:right w:val="single" w:sz="4" w:space="0" w:color="auto"/>
            </w:tcBorders>
            <w:shd w:val="clear" w:color="000000" w:fill="D8D8D8"/>
            <w:noWrap/>
            <w:vAlign w:val="center"/>
            <w:hideMark/>
          </w:tcPr>
          <w:p w:rsidR="00995442" w:rsidRPr="00995442" w:rsidRDefault="00995442" w:rsidP="00995442">
            <w:pPr>
              <w:pStyle w:val="TAC"/>
            </w:pPr>
            <w:proofErr w:type="spellStart"/>
            <w:r w:rsidRPr="00995442">
              <w:rPr>
                <w:rFonts w:hint="eastAsia"/>
              </w:rPr>
              <w:t>英文说明</w:t>
            </w:r>
            <w:proofErr w:type="spellEnd"/>
          </w:p>
        </w:tc>
        <w:tc>
          <w:tcPr>
            <w:tcW w:w="2020" w:type="dxa"/>
            <w:tcBorders>
              <w:top w:val="single" w:sz="4" w:space="0" w:color="auto"/>
              <w:left w:val="nil"/>
              <w:bottom w:val="single" w:sz="4" w:space="0" w:color="auto"/>
              <w:right w:val="single" w:sz="4" w:space="0" w:color="auto"/>
            </w:tcBorders>
            <w:shd w:val="clear" w:color="000000" w:fill="D8D8D8"/>
            <w:noWrap/>
            <w:vAlign w:val="center"/>
            <w:hideMark/>
          </w:tcPr>
          <w:p w:rsidR="00995442" w:rsidRPr="00995442" w:rsidRDefault="00995442" w:rsidP="00995442">
            <w:pPr>
              <w:pStyle w:val="TAC"/>
            </w:pPr>
            <w:proofErr w:type="spellStart"/>
            <w:r w:rsidRPr="00995442">
              <w:rPr>
                <w:rFonts w:hint="eastAsia"/>
              </w:rPr>
              <w:t>中文解释</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TDD</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Time Division Duplexing</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时分双工</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LTE</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 xml:space="preserve"> Long Term Evolution</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长期演进</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KPI</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Key Performance Indicator</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关键性能指标</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RSRP</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Reference signal received power</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RS</w:t>
            </w:r>
            <w:r w:rsidRPr="00995442">
              <w:t>接收功率</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RSRQ</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Reference Signal Received Quality</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RS</w:t>
            </w:r>
            <w:r w:rsidRPr="00995442">
              <w:t>接收质量</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CINR</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Carrier to Interference plus Noise Ratio</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载波干扰噪声比</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SINR</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Signal to Interference plus Noise Ratio</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信号与干扰加噪声比</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PDCCH</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 xml:space="preserve">physical downlink control channel </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物理下行控制信道</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RS</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Reference Signal</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参考信号</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PCI</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physical cell identity</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rPr>
                <w:rFonts w:hint="eastAsia"/>
              </w:rPr>
              <w:t>小区物理标识</w:t>
            </w:r>
            <w:proofErr w:type="spellEnd"/>
          </w:p>
        </w:tc>
      </w:tr>
      <w:tr w:rsidR="00995442" w:rsidRPr="00995442" w:rsidTr="00995442">
        <w:trPr>
          <w:trHeight w:val="27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RRU</w:t>
            </w:r>
          </w:p>
        </w:tc>
        <w:tc>
          <w:tcPr>
            <w:tcW w:w="378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r w:rsidRPr="00995442">
              <w:t>Radio Remote Unit</w:t>
            </w:r>
          </w:p>
        </w:tc>
        <w:tc>
          <w:tcPr>
            <w:tcW w:w="2020" w:type="dxa"/>
            <w:tcBorders>
              <w:top w:val="nil"/>
              <w:left w:val="nil"/>
              <w:bottom w:val="single" w:sz="4" w:space="0" w:color="auto"/>
              <w:right w:val="single" w:sz="4" w:space="0" w:color="auto"/>
            </w:tcBorders>
            <w:shd w:val="clear" w:color="auto" w:fill="auto"/>
            <w:noWrap/>
            <w:vAlign w:val="center"/>
            <w:hideMark/>
          </w:tcPr>
          <w:p w:rsidR="00995442" w:rsidRPr="00995442" w:rsidRDefault="00995442" w:rsidP="00995442">
            <w:pPr>
              <w:pStyle w:val="TAC"/>
            </w:pPr>
            <w:proofErr w:type="spellStart"/>
            <w:r w:rsidRPr="00995442">
              <w:t>无线拉远单元</w:t>
            </w:r>
            <w:proofErr w:type="spellEnd"/>
          </w:p>
        </w:tc>
      </w:tr>
    </w:tbl>
    <w:p w:rsidR="00995442" w:rsidRPr="006760F0" w:rsidRDefault="00995442" w:rsidP="006760F0">
      <w:pPr>
        <w:pStyle w:val="Body"/>
        <w:rPr>
          <w:lang w:eastAsia="zh-CN"/>
        </w:rPr>
      </w:pPr>
    </w:p>
    <w:p w:rsidR="00BA6E8A" w:rsidRDefault="005B788C" w:rsidP="001400D4">
      <w:pPr>
        <w:pStyle w:val="13"/>
      </w:pPr>
      <w:bookmarkStart w:id="5" w:name="_Toc286938512"/>
      <w:proofErr w:type="spellStart"/>
      <w:r>
        <w:rPr>
          <w:rFonts w:hint="eastAsia"/>
        </w:rPr>
        <w:t>概述</w:t>
      </w:r>
      <w:bookmarkEnd w:id="5"/>
      <w:proofErr w:type="spellEnd"/>
    </w:p>
    <w:p w:rsidR="005B788C" w:rsidRDefault="005B788C" w:rsidP="001400D4">
      <w:pPr>
        <w:pStyle w:val="Body"/>
        <w:rPr>
          <w:lang w:eastAsia="zh-CN"/>
        </w:rPr>
      </w:pPr>
      <w:r>
        <w:rPr>
          <w:rFonts w:hint="eastAsia"/>
          <w:lang w:eastAsia="zh-CN"/>
        </w:rPr>
        <w:t>良好的无线覆盖是保障移动通信网络质量和指标的前提，结合合理的参数配置才能得到一个高性能的无线网络。</w:t>
      </w:r>
      <w:r>
        <w:rPr>
          <w:rFonts w:hint="eastAsia"/>
          <w:lang w:eastAsia="zh-CN"/>
        </w:rPr>
        <w:t>TD-LTE</w:t>
      </w:r>
      <w:r>
        <w:rPr>
          <w:rFonts w:hint="eastAsia"/>
          <w:lang w:eastAsia="zh-CN"/>
        </w:rPr>
        <w:t>网络一般采用同频组网，同频干扰严重，良好的覆盖和干扰控制对网络性能意义重大</w:t>
      </w:r>
      <w:r w:rsidRPr="001F6330">
        <w:rPr>
          <w:rFonts w:hint="eastAsia"/>
          <w:lang w:eastAsia="zh-CN"/>
        </w:rPr>
        <w:t>。</w:t>
      </w:r>
    </w:p>
    <w:p w:rsidR="005B788C" w:rsidRPr="001F6330" w:rsidRDefault="005B788C" w:rsidP="001400D4">
      <w:pPr>
        <w:pStyle w:val="Body"/>
        <w:rPr>
          <w:lang w:eastAsia="zh-CN"/>
        </w:rPr>
      </w:pPr>
      <w:r w:rsidRPr="001F6330">
        <w:rPr>
          <w:rFonts w:hint="eastAsia"/>
          <w:lang w:eastAsia="zh-CN"/>
        </w:rPr>
        <w:t>移动通信网络中涉</w:t>
      </w:r>
      <w:r>
        <w:rPr>
          <w:rFonts w:hint="eastAsia"/>
          <w:lang w:eastAsia="zh-CN"/>
        </w:rPr>
        <w:t>及到的覆盖问题主要表现为四个方面：覆盖空洞、弱覆盖、越区覆盖和导频污染</w:t>
      </w:r>
      <w:r w:rsidRPr="001F6330">
        <w:rPr>
          <w:rFonts w:hint="eastAsia"/>
          <w:lang w:eastAsia="zh-CN"/>
        </w:rPr>
        <w:t>。</w:t>
      </w:r>
    </w:p>
    <w:p w:rsidR="005B788C" w:rsidRDefault="005B788C" w:rsidP="001400D4">
      <w:pPr>
        <w:pStyle w:val="Body"/>
        <w:rPr>
          <w:lang w:eastAsia="zh-CN"/>
        </w:rPr>
      </w:pPr>
      <w:r>
        <w:rPr>
          <w:rFonts w:hint="eastAsia"/>
          <w:lang w:eastAsia="zh-CN"/>
        </w:rPr>
        <w:t>无线网络覆盖问题产生的原因主要有如下五</w:t>
      </w:r>
      <w:r w:rsidRPr="001F6330">
        <w:rPr>
          <w:rFonts w:hint="eastAsia"/>
          <w:lang w:eastAsia="zh-CN"/>
        </w:rPr>
        <w:t>类：</w:t>
      </w:r>
      <w:r>
        <w:rPr>
          <w:rFonts w:hint="eastAsia"/>
          <w:lang w:eastAsia="zh-CN"/>
        </w:rPr>
        <w:t xml:space="preserve"> </w:t>
      </w:r>
    </w:p>
    <w:p w:rsidR="005B788C" w:rsidRDefault="005B788C" w:rsidP="001A41C0">
      <w:pPr>
        <w:pStyle w:val="82"/>
        <w:numPr>
          <w:ilvl w:val="0"/>
          <w:numId w:val="18"/>
        </w:numPr>
      </w:pPr>
      <w:r w:rsidRPr="001F6330">
        <w:rPr>
          <w:rFonts w:hint="eastAsia"/>
        </w:rPr>
        <w:t>无线网络规划</w:t>
      </w:r>
      <w:r>
        <w:rPr>
          <w:rFonts w:hint="eastAsia"/>
        </w:rPr>
        <w:t>准确性。无线网络规划直接决定了后期覆盖优化的工作量和未来网络所能达到的最佳性能。从传播模型选择、传播模型校正、电子地图、仿真参数设置以及仿真软件等方面保证规划的准确性，避免规划导致的覆盖问题，确保在规划阶段就满足网络覆盖要求。</w:t>
      </w:r>
    </w:p>
    <w:p w:rsidR="005B788C" w:rsidRDefault="005B788C" w:rsidP="001A41C0">
      <w:pPr>
        <w:pStyle w:val="82"/>
        <w:numPr>
          <w:ilvl w:val="0"/>
          <w:numId w:val="18"/>
        </w:numPr>
      </w:pPr>
      <w:r>
        <w:rPr>
          <w:rFonts w:hint="eastAsia"/>
        </w:rPr>
        <w:t>实际站点与规划站点位置偏差。规划的站点位置是经过仿真能够满足覆盖要求，实际站点位置由于各种原因无法获取到合理的站点，导致网络在建设阶段就产生覆盖问题。</w:t>
      </w:r>
    </w:p>
    <w:p w:rsidR="005B788C" w:rsidRPr="00287C19" w:rsidRDefault="005B788C" w:rsidP="001A41C0">
      <w:pPr>
        <w:pStyle w:val="82"/>
        <w:numPr>
          <w:ilvl w:val="0"/>
          <w:numId w:val="18"/>
        </w:numPr>
      </w:pPr>
      <w:proofErr w:type="gramStart"/>
      <w:r>
        <w:rPr>
          <w:rFonts w:hint="eastAsia"/>
        </w:rPr>
        <w:t>实际工参</w:t>
      </w:r>
      <w:proofErr w:type="gramEnd"/>
      <w:r>
        <w:rPr>
          <w:rFonts w:hint="eastAsia"/>
        </w:rPr>
        <w:t>和规划参数不一致。由于安装质量问题，出现天线挂高、方位角、下倾角、天线类型与规划的不一致，使得原本规划已满足要求的网络在建成后出现了很多覆盖问题。虽然</w:t>
      </w:r>
      <w:proofErr w:type="gramStart"/>
      <w:r>
        <w:rPr>
          <w:rFonts w:hint="eastAsia"/>
        </w:rPr>
        <w:t>后期网优可以</w:t>
      </w:r>
      <w:proofErr w:type="gramEnd"/>
      <w:r>
        <w:rPr>
          <w:rFonts w:hint="eastAsia"/>
        </w:rPr>
        <w:t>通过一些方法来解决这些问题，但是会大大增加项目的成本。</w:t>
      </w:r>
    </w:p>
    <w:p w:rsidR="005B788C" w:rsidRDefault="005B788C" w:rsidP="001A41C0">
      <w:pPr>
        <w:pStyle w:val="82"/>
        <w:numPr>
          <w:ilvl w:val="0"/>
          <w:numId w:val="18"/>
        </w:numPr>
      </w:pPr>
      <w:r>
        <w:rPr>
          <w:rFonts w:hint="eastAsia"/>
        </w:rPr>
        <w:lastRenderedPageBreak/>
        <w:t>覆盖区无线环境的变化。一种是无线环境在网络建设过程中发生了变化，个别区域增加或减少了建筑物，导致出现弱覆盖或越区覆盖。另外一种是由于街道效应和水面的反射导致形成越区覆盖和导频污染。这种要通过控制天线的方位角和下倾角，尽量避免</w:t>
      </w:r>
      <w:proofErr w:type="gramStart"/>
      <w:r>
        <w:rPr>
          <w:rFonts w:hint="eastAsia"/>
        </w:rPr>
        <w:t>沿街道</w:t>
      </w:r>
      <w:proofErr w:type="gramEnd"/>
      <w:r>
        <w:rPr>
          <w:rFonts w:hint="eastAsia"/>
        </w:rPr>
        <w:t>直射，减少信号的传播距离。</w:t>
      </w:r>
    </w:p>
    <w:p w:rsidR="005B788C" w:rsidRDefault="005B788C" w:rsidP="001A41C0">
      <w:pPr>
        <w:pStyle w:val="82"/>
        <w:numPr>
          <w:ilvl w:val="0"/>
          <w:numId w:val="18"/>
        </w:numPr>
      </w:pPr>
      <w:r>
        <w:rPr>
          <w:rFonts w:hint="eastAsia"/>
        </w:rPr>
        <w:t>增加新的覆盖需求。覆盖范围的增加、新增站点、搬迁站点等原因，导致网络覆盖发生变化。</w:t>
      </w:r>
    </w:p>
    <w:p w:rsidR="006760F0" w:rsidRPr="006760F0" w:rsidRDefault="005B788C" w:rsidP="001400D4">
      <w:pPr>
        <w:pStyle w:val="Body"/>
        <w:rPr>
          <w:lang w:eastAsia="zh-CN"/>
        </w:rPr>
      </w:pPr>
      <w:r>
        <w:rPr>
          <w:rFonts w:hint="eastAsia"/>
          <w:lang w:eastAsia="zh-CN"/>
        </w:rPr>
        <w:t>实际的网络建设中，尽量从上述五个方面规避网络覆盖问题的产生。</w:t>
      </w:r>
    </w:p>
    <w:p w:rsidR="00E15C24" w:rsidRDefault="00E15C24" w:rsidP="001400D4">
      <w:pPr>
        <w:pStyle w:val="13"/>
      </w:pPr>
      <w:bookmarkStart w:id="6" w:name="_Toc286938513"/>
      <w:proofErr w:type="spellStart"/>
      <w:r w:rsidRPr="004568A7">
        <w:rPr>
          <w:rFonts w:hint="eastAsia"/>
        </w:rPr>
        <w:t>覆盖优化内容</w:t>
      </w:r>
      <w:bookmarkEnd w:id="6"/>
      <w:proofErr w:type="spellEnd"/>
    </w:p>
    <w:p w:rsidR="00E15C24" w:rsidRDefault="00E15C24" w:rsidP="001400D4">
      <w:pPr>
        <w:pStyle w:val="Body"/>
        <w:rPr>
          <w:lang w:eastAsia="zh-CN"/>
        </w:rPr>
      </w:pPr>
      <w:r>
        <w:rPr>
          <w:rFonts w:hint="eastAsia"/>
          <w:lang w:eastAsia="zh-CN"/>
        </w:rPr>
        <w:t>覆盖优化主要消除网络中存在的四种问题：覆盖空洞、弱覆盖、越区覆盖和导频污染。覆盖空洞可以归入到弱覆盖中，越区覆盖和导频污染都可以归为交叉覆盖，所以，从这个角度和现场可实施角度来讲，优化主要有两个内容：消除弱覆盖和交叉覆盖。</w:t>
      </w:r>
    </w:p>
    <w:p w:rsidR="00E15C24" w:rsidRPr="00442E81" w:rsidRDefault="00E15C24" w:rsidP="001400D4">
      <w:pPr>
        <w:pStyle w:val="Body"/>
        <w:rPr>
          <w:lang w:eastAsia="zh-CN"/>
        </w:rPr>
      </w:pPr>
      <w:r>
        <w:rPr>
          <w:rFonts w:hint="eastAsia"/>
          <w:lang w:eastAsia="zh-CN"/>
        </w:rPr>
        <w:t>覆盖优化目标的制定，就是结合实际网络建设，衡量最大限度的解决上述问题的标准。</w:t>
      </w:r>
    </w:p>
    <w:p w:rsidR="005B788C" w:rsidRPr="005B788C" w:rsidRDefault="005B788C" w:rsidP="001400D4">
      <w:pPr>
        <w:pStyle w:val="13"/>
      </w:pPr>
      <w:bookmarkStart w:id="7" w:name="_Toc286938514"/>
      <w:proofErr w:type="spellStart"/>
      <w:r>
        <w:rPr>
          <w:rFonts w:hint="eastAsia"/>
        </w:rPr>
        <w:t>覆盖指标分析</w:t>
      </w:r>
      <w:bookmarkEnd w:id="7"/>
      <w:proofErr w:type="spellEnd"/>
    </w:p>
    <w:p w:rsidR="00ED0EE7" w:rsidRPr="006A561D" w:rsidRDefault="006A561D" w:rsidP="001400D4">
      <w:pPr>
        <w:pStyle w:val="22"/>
        <w:rPr>
          <w:shd w:val="clear" w:color="auto" w:fill="FFFFFF" w:themeFill="background1"/>
        </w:rPr>
      </w:pPr>
      <w:bookmarkStart w:id="8" w:name="_Toc286938515"/>
      <w:proofErr w:type="spellStart"/>
      <w:r w:rsidRPr="006A561D">
        <w:rPr>
          <w:rFonts w:hint="eastAsia"/>
          <w:shd w:val="clear" w:color="auto" w:fill="FFFFFF" w:themeFill="background1"/>
        </w:rPr>
        <w:t>覆盖</w:t>
      </w:r>
      <w:r w:rsidR="00442E81">
        <w:rPr>
          <w:rFonts w:hint="eastAsia"/>
          <w:shd w:val="clear" w:color="auto" w:fill="FFFFFF" w:themeFill="background1"/>
        </w:rPr>
        <w:t>优化目标</w:t>
      </w:r>
      <w:bookmarkEnd w:id="8"/>
      <w:proofErr w:type="spellEnd"/>
    </w:p>
    <w:p w:rsidR="006A561D" w:rsidRPr="00DC7D34" w:rsidRDefault="006A561D" w:rsidP="001400D4">
      <w:pPr>
        <w:pStyle w:val="Body"/>
        <w:rPr>
          <w:lang w:eastAsia="zh-CN"/>
        </w:rPr>
      </w:pPr>
      <w:r w:rsidRPr="00DC7D34">
        <w:rPr>
          <w:rFonts w:hint="eastAsia"/>
          <w:lang w:eastAsia="zh-CN"/>
        </w:rPr>
        <w:t>开展无线网络覆盖优化之前，首先确定优化的</w:t>
      </w:r>
      <w:r w:rsidRPr="00DC7D34">
        <w:rPr>
          <w:rFonts w:hint="eastAsia"/>
          <w:lang w:eastAsia="zh-CN"/>
        </w:rPr>
        <w:t>KPI</w:t>
      </w:r>
      <w:r w:rsidRPr="00DC7D34">
        <w:rPr>
          <w:rFonts w:hint="eastAsia"/>
          <w:lang w:eastAsia="zh-CN"/>
        </w:rPr>
        <w:t>目标，</w:t>
      </w:r>
      <w:r w:rsidRPr="00DC7D34">
        <w:rPr>
          <w:rFonts w:hint="eastAsia"/>
          <w:lang w:eastAsia="zh-CN"/>
        </w:rPr>
        <w:t>TD-LTE</w:t>
      </w:r>
      <w:r w:rsidRPr="00DC7D34">
        <w:rPr>
          <w:rFonts w:hint="eastAsia"/>
          <w:lang w:eastAsia="zh-CN"/>
        </w:rPr>
        <w:t>网络覆盖优化的目标</w:t>
      </w:r>
      <w:r w:rsidRPr="00DC7D34">
        <w:rPr>
          <w:rFonts w:hint="eastAsia"/>
          <w:lang w:eastAsia="zh-CN"/>
        </w:rPr>
        <w:t>KPI</w:t>
      </w:r>
      <w:r w:rsidRPr="00DC7D34">
        <w:rPr>
          <w:rFonts w:hint="eastAsia"/>
          <w:lang w:eastAsia="zh-CN"/>
        </w:rPr>
        <w:t>主要包括如下：</w:t>
      </w:r>
    </w:p>
    <w:p w:rsidR="006A561D" w:rsidRPr="00345186" w:rsidRDefault="006A561D" w:rsidP="001A41C0">
      <w:pPr>
        <w:pStyle w:val="82"/>
        <w:numPr>
          <w:ilvl w:val="0"/>
          <w:numId w:val="19"/>
        </w:numPr>
      </w:pPr>
      <w:r w:rsidRPr="00345186">
        <w:rPr>
          <w:rFonts w:hint="eastAsia"/>
        </w:rPr>
        <w:t>RSRP</w:t>
      </w:r>
      <w:r w:rsidRPr="00345186">
        <w:rPr>
          <w:rFonts w:hint="eastAsia"/>
        </w:rPr>
        <w:t>：在覆盖区域内，</w:t>
      </w:r>
      <w:r w:rsidRPr="00345186">
        <w:rPr>
          <w:rFonts w:hint="eastAsia"/>
        </w:rPr>
        <w:t>TD-LTE</w:t>
      </w:r>
      <w:r w:rsidRPr="00345186">
        <w:rPr>
          <w:rFonts w:hint="eastAsia"/>
        </w:rPr>
        <w:t>无线网络覆盖率应满足</w:t>
      </w:r>
      <w:r w:rsidRPr="00345186">
        <w:rPr>
          <w:rFonts w:hint="eastAsia"/>
        </w:rPr>
        <w:t>RSRP &gt; -105dBm</w:t>
      </w:r>
      <w:r w:rsidRPr="00345186">
        <w:rPr>
          <w:rFonts w:hint="eastAsia"/>
        </w:rPr>
        <w:t>的概率大于</w:t>
      </w:r>
      <w:r w:rsidRPr="00345186">
        <w:rPr>
          <w:rFonts w:hint="eastAsia"/>
        </w:rPr>
        <w:t>95</w:t>
      </w:r>
      <w:r w:rsidRPr="00345186">
        <w:rPr>
          <w:rFonts w:hint="eastAsia"/>
        </w:rPr>
        <w:t>％；</w:t>
      </w:r>
    </w:p>
    <w:p w:rsidR="006A561D" w:rsidRPr="00345186" w:rsidRDefault="006A561D" w:rsidP="001A41C0">
      <w:pPr>
        <w:pStyle w:val="82"/>
        <w:numPr>
          <w:ilvl w:val="0"/>
          <w:numId w:val="19"/>
        </w:numPr>
      </w:pPr>
      <w:r w:rsidRPr="00345186">
        <w:rPr>
          <w:rFonts w:hint="eastAsia"/>
        </w:rPr>
        <w:t>RSRQ</w:t>
      </w:r>
      <w:r w:rsidRPr="00345186">
        <w:rPr>
          <w:rFonts w:hint="eastAsia"/>
        </w:rPr>
        <w:t>：在覆盖区域内，</w:t>
      </w:r>
      <w:r w:rsidRPr="00345186">
        <w:rPr>
          <w:rFonts w:hint="eastAsia"/>
        </w:rPr>
        <w:t>TD-LTE</w:t>
      </w:r>
      <w:r w:rsidRPr="00345186">
        <w:rPr>
          <w:rFonts w:hint="eastAsia"/>
        </w:rPr>
        <w:t>无线网络覆盖率应满足</w:t>
      </w:r>
      <w:r w:rsidRPr="00345186">
        <w:rPr>
          <w:rFonts w:hint="eastAsia"/>
        </w:rPr>
        <w:t>RSRQ &gt; -13.8</w:t>
      </w:r>
      <w:r w:rsidR="00345186" w:rsidRPr="00345186">
        <w:rPr>
          <w:rFonts w:hint="eastAsia"/>
        </w:rPr>
        <w:t>dB</w:t>
      </w:r>
      <w:r w:rsidRPr="00345186">
        <w:rPr>
          <w:rFonts w:hint="eastAsia"/>
        </w:rPr>
        <w:t>的概率大于</w:t>
      </w:r>
      <w:r w:rsidRPr="00345186">
        <w:rPr>
          <w:rFonts w:hint="eastAsia"/>
        </w:rPr>
        <w:t>95</w:t>
      </w:r>
      <w:r w:rsidRPr="00345186">
        <w:rPr>
          <w:rFonts w:hint="eastAsia"/>
        </w:rPr>
        <w:t>％；</w:t>
      </w:r>
    </w:p>
    <w:p w:rsidR="006A561D" w:rsidRPr="00345186" w:rsidRDefault="006A561D" w:rsidP="001A41C0">
      <w:pPr>
        <w:pStyle w:val="82"/>
        <w:numPr>
          <w:ilvl w:val="0"/>
          <w:numId w:val="19"/>
        </w:numPr>
      </w:pPr>
      <w:r w:rsidRPr="00345186">
        <w:rPr>
          <w:rFonts w:hint="eastAsia"/>
        </w:rPr>
        <w:t>RS-CINR</w:t>
      </w:r>
      <w:r w:rsidRPr="00345186">
        <w:rPr>
          <w:rFonts w:hint="eastAsia"/>
        </w:rPr>
        <w:t>：在覆盖区域内，</w:t>
      </w:r>
      <w:r w:rsidRPr="00345186">
        <w:rPr>
          <w:rFonts w:hint="eastAsia"/>
        </w:rPr>
        <w:t>TD-LTE</w:t>
      </w:r>
      <w:r w:rsidRPr="00345186">
        <w:rPr>
          <w:rFonts w:hint="eastAsia"/>
        </w:rPr>
        <w:t>无线网络覆盖率应满足</w:t>
      </w:r>
      <w:ins w:id="9" w:author="YJH" w:date="2011-03-21T16:09:00Z">
        <w:r w:rsidR="00DE2EA3" w:rsidRPr="00345186">
          <w:rPr>
            <w:rFonts w:hint="eastAsia"/>
          </w:rPr>
          <w:t>RS-CINR</w:t>
        </w:r>
      </w:ins>
      <w:del w:id="10" w:author="YJH" w:date="2011-03-21T16:09:00Z">
        <w:r w:rsidRPr="00345186" w:rsidDel="00DE2EA3">
          <w:rPr>
            <w:rFonts w:hint="eastAsia"/>
          </w:rPr>
          <w:delText>RSRQ</w:delText>
        </w:r>
      </w:del>
      <w:r w:rsidRPr="00345186">
        <w:rPr>
          <w:rFonts w:hint="eastAsia"/>
        </w:rPr>
        <w:t xml:space="preserve"> &gt;0</w:t>
      </w:r>
      <w:r w:rsidR="00345186" w:rsidRPr="00345186">
        <w:rPr>
          <w:rFonts w:hint="eastAsia"/>
        </w:rPr>
        <w:t>dB</w:t>
      </w:r>
      <w:r w:rsidRPr="00345186">
        <w:rPr>
          <w:rFonts w:hint="eastAsia"/>
        </w:rPr>
        <w:t>的概率大于</w:t>
      </w:r>
      <w:r w:rsidRPr="00345186">
        <w:rPr>
          <w:rFonts w:hint="eastAsia"/>
        </w:rPr>
        <w:t>95</w:t>
      </w:r>
      <w:r w:rsidRPr="00345186">
        <w:rPr>
          <w:rFonts w:hint="eastAsia"/>
        </w:rPr>
        <w:t>％；</w:t>
      </w:r>
    </w:p>
    <w:p w:rsidR="006A561D" w:rsidRDefault="00345186" w:rsidP="001A41C0">
      <w:pPr>
        <w:pStyle w:val="82"/>
        <w:numPr>
          <w:ilvl w:val="0"/>
          <w:numId w:val="19"/>
        </w:numPr>
      </w:pPr>
      <w:r w:rsidRPr="00345186">
        <w:rPr>
          <w:rFonts w:hint="eastAsia"/>
        </w:rPr>
        <w:t>PDCCH SINR</w:t>
      </w:r>
      <w:r w:rsidRPr="00345186">
        <w:rPr>
          <w:rFonts w:hint="eastAsia"/>
        </w:rPr>
        <w:t>：在覆盖区域内，</w:t>
      </w:r>
      <w:r w:rsidRPr="00345186">
        <w:rPr>
          <w:rFonts w:hint="eastAsia"/>
        </w:rPr>
        <w:t>TD-LTE</w:t>
      </w:r>
      <w:r w:rsidRPr="00345186">
        <w:rPr>
          <w:rFonts w:hint="eastAsia"/>
        </w:rPr>
        <w:t>无线网络覆盖率应满足</w:t>
      </w:r>
      <w:r w:rsidRPr="00345186">
        <w:rPr>
          <w:rFonts w:hint="eastAsia"/>
        </w:rPr>
        <w:t>PDCCH SINR &gt;-1.6dB</w:t>
      </w:r>
      <w:r w:rsidRPr="00345186">
        <w:rPr>
          <w:rFonts w:hint="eastAsia"/>
        </w:rPr>
        <w:t>的概率大于</w:t>
      </w:r>
      <w:r w:rsidRPr="00345186">
        <w:rPr>
          <w:rFonts w:hint="eastAsia"/>
        </w:rPr>
        <w:t>95</w:t>
      </w:r>
      <w:r w:rsidRPr="00345186">
        <w:rPr>
          <w:rFonts w:hint="eastAsia"/>
        </w:rPr>
        <w:t>％。</w:t>
      </w:r>
    </w:p>
    <w:p w:rsidR="009B33C6" w:rsidRDefault="00DC7D34" w:rsidP="001400D4">
      <w:pPr>
        <w:pStyle w:val="Body"/>
        <w:rPr>
          <w:lang w:eastAsia="zh-CN"/>
        </w:rPr>
      </w:pPr>
      <w:r w:rsidRPr="00DC7D34">
        <w:rPr>
          <w:rFonts w:hint="eastAsia"/>
          <w:lang w:eastAsia="zh-CN"/>
        </w:rPr>
        <w:t>RSRP</w:t>
      </w:r>
      <w:r w:rsidRPr="00DC7D34">
        <w:rPr>
          <w:rFonts w:hint="eastAsia"/>
          <w:lang w:eastAsia="zh-CN"/>
        </w:rPr>
        <w:t>的测试建议采用反向覆盖测试系统或者</w:t>
      </w:r>
      <w:r w:rsidRPr="00DC7D34">
        <w:rPr>
          <w:rFonts w:hint="eastAsia"/>
          <w:lang w:eastAsia="zh-CN"/>
        </w:rPr>
        <w:t>SCANNER</w:t>
      </w:r>
      <w:r w:rsidRPr="00DC7D34">
        <w:rPr>
          <w:rFonts w:hint="eastAsia"/>
          <w:lang w:eastAsia="zh-CN"/>
        </w:rPr>
        <w:t>在测试区域的道路上测试，当测试天线放在车顶时，要求</w:t>
      </w:r>
      <w:r w:rsidRPr="00DC7D34">
        <w:rPr>
          <w:rFonts w:hint="eastAsia"/>
          <w:lang w:eastAsia="zh-CN"/>
        </w:rPr>
        <w:t>RSRP&gt;-95dBm</w:t>
      </w:r>
      <w:r w:rsidRPr="00DC7D34">
        <w:rPr>
          <w:rFonts w:hint="eastAsia"/>
          <w:lang w:eastAsia="zh-CN"/>
        </w:rPr>
        <w:t>的覆盖率大于</w:t>
      </w:r>
      <w:r w:rsidRPr="00DC7D34">
        <w:rPr>
          <w:rFonts w:hint="eastAsia"/>
          <w:lang w:eastAsia="zh-CN"/>
        </w:rPr>
        <w:t>95</w:t>
      </w:r>
      <w:r w:rsidRPr="00DC7D34">
        <w:rPr>
          <w:rFonts w:hint="eastAsia"/>
          <w:lang w:eastAsia="zh-CN"/>
        </w:rPr>
        <w:t>％；当天线放在车内时，要求</w:t>
      </w:r>
      <w:r w:rsidRPr="00DC7D34">
        <w:rPr>
          <w:rFonts w:hint="eastAsia"/>
          <w:lang w:eastAsia="zh-CN"/>
        </w:rPr>
        <w:t>RSRP&gt;-105dBm</w:t>
      </w:r>
      <w:r w:rsidRPr="00DC7D34">
        <w:rPr>
          <w:rFonts w:hint="eastAsia"/>
          <w:lang w:eastAsia="zh-CN"/>
        </w:rPr>
        <w:t>的覆盖率大于</w:t>
      </w:r>
      <w:r w:rsidRPr="00DC7D34">
        <w:rPr>
          <w:rFonts w:hint="eastAsia"/>
          <w:lang w:eastAsia="zh-CN"/>
        </w:rPr>
        <w:t>95</w:t>
      </w:r>
      <w:r w:rsidRPr="00DC7D34">
        <w:rPr>
          <w:rFonts w:hint="eastAsia"/>
          <w:lang w:eastAsia="zh-CN"/>
        </w:rPr>
        <w:t>％。</w:t>
      </w:r>
      <w:r w:rsidR="00F76D35">
        <w:rPr>
          <w:rFonts w:hint="eastAsia"/>
          <w:lang w:eastAsia="zh-CN"/>
        </w:rPr>
        <w:t>RSRQ</w:t>
      </w:r>
      <w:r w:rsidR="00F76D35">
        <w:rPr>
          <w:rFonts w:hint="eastAsia"/>
          <w:lang w:eastAsia="zh-CN"/>
        </w:rPr>
        <w:t>、</w:t>
      </w:r>
      <w:r w:rsidR="00F76D35">
        <w:rPr>
          <w:rFonts w:hint="eastAsia"/>
          <w:lang w:eastAsia="zh-CN"/>
        </w:rPr>
        <w:t>RS-CINR</w:t>
      </w:r>
      <w:r w:rsidR="00F76D35">
        <w:rPr>
          <w:rFonts w:hint="eastAsia"/>
          <w:lang w:eastAsia="zh-CN"/>
        </w:rPr>
        <w:t>、</w:t>
      </w:r>
      <w:r w:rsidR="00F76D35" w:rsidRPr="00DC7D34">
        <w:rPr>
          <w:rFonts w:hint="eastAsia"/>
          <w:lang w:eastAsia="zh-CN"/>
        </w:rPr>
        <w:t>PDCCH SINR</w:t>
      </w:r>
      <w:r w:rsidR="00F76D35">
        <w:rPr>
          <w:rFonts w:hint="eastAsia"/>
          <w:lang w:eastAsia="zh-CN"/>
        </w:rPr>
        <w:t>建议采用</w:t>
      </w:r>
      <w:r w:rsidR="00F76D35" w:rsidRPr="00DC7D34">
        <w:rPr>
          <w:rFonts w:hint="eastAsia"/>
          <w:lang w:eastAsia="zh-CN"/>
        </w:rPr>
        <w:t>SCANNER</w:t>
      </w:r>
      <w:r w:rsidR="00F76D35">
        <w:rPr>
          <w:rFonts w:hint="eastAsia"/>
          <w:lang w:eastAsia="zh-CN"/>
        </w:rPr>
        <w:t>和专用测试</w:t>
      </w:r>
      <w:proofErr w:type="gramStart"/>
      <w:r w:rsidR="00F76D35">
        <w:rPr>
          <w:rFonts w:hint="eastAsia"/>
          <w:lang w:eastAsia="zh-CN"/>
        </w:rPr>
        <w:t>终端路测获得</w:t>
      </w:r>
      <w:proofErr w:type="gramEnd"/>
      <w:r w:rsidR="00F76D35">
        <w:rPr>
          <w:rFonts w:hint="eastAsia"/>
          <w:lang w:eastAsia="zh-CN"/>
        </w:rPr>
        <w:t>，无论天线放在车内还是车外，均需满足上述</w:t>
      </w:r>
      <w:r w:rsidR="00F76D35">
        <w:rPr>
          <w:rFonts w:hint="eastAsia"/>
          <w:lang w:eastAsia="zh-CN"/>
        </w:rPr>
        <w:t>2</w:t>
      </w:r>
      <w:r w:rsidR="00F76D35">
        <w:rPr>
          <w:rFonts w:hint="eastAsia"/>
          <w:lang w:eastAsia="zh-CN"/>
        </w:rPr>
        <w:t>、</w:t>
      </w:r>
      <w:r w:rsidR="00F76D35">
        <w:rPr>
          <w:rFonts w:hint="eastAsia"/>
          <w:lang w:eastAsia="zh-CN"/>
        </w:rPr>
        <w:t>3</w:t>
      </w:r>
      <w:r w:rsidR="00F76D35">
        <w:rPr>
          <w:rFonts w:hint="eastAsia"/>
          <w:lang w:eastAsia="zh-CN"/>
        </w:rPr>
        <w:t>、</w:t>
      </w:r>
      <w:r w:rsidR="00F76D35">
        <w:rPr>
          <w:rFonts w:hint="eastAsia"/>
          <w:lang w:eastAsia="zh-CN"/>
        </w:rPr>
        <w:t>4</w:t>
      </w:r>
      <w:r w:rsidR="00AC45AA">
        <w:rPr>
          <w:rFonts w:hint="eastAsia"/>
          <w:lang w:eastAsia="zh-CN"/>
        </w:rPr>
        <w:t>点</w:t>
      </w:r>
      <w:r w:rsidR="00F76D35">
        <w:rPr>
          <w:rFonts w:hint="eastAsia"/>
          <w:lang w:eastAsia="zh-CN"/>
        </w:rPr>
        <w:t>的要求。</w:t>
      </w:r>
    </w:p>
    <w:p w:rsidR="009B33C6" w:rsidRDefault="009B33C6" w:rsidP="001400D4">
      <w:pPr>
        <w:pStyle w:val="22"/>
        <w:rPr>
          <w:shd w:val="clear" w:color="auto" w:fill="FFFFFF" w:themeFill="background1"/>
        </w:rPr>
      </w:pPr>
      <w:bookmarkStart w:id="11" w:name="_Toc286938516"/>
      <w:proofErr w:type="spellStart"/>
      <w:r w:rsidRPr="009B33C6">
        <w:rPr>
          <w:rFonts w:hint="eastAsia"/>
          <w:shd w:val="clear" w:color="auto" w:fill="FFFFFF" w:themeFill="background1"/>
        </w:rPr>
        <w:lastRenderedPageBreak/>
        <w:t>覆盖指标的解读</w:t>
      </w:r>
      <w:bookmarkEnd w:id="11"/>
      <w:proofErr w:type="spellEnd"/>
    </w:p>
    <w:p w:rsidR="009B33C6" w:rsidRDefault="00B90006" w:rsidP="001400D4">
      <w:pPr>
        <w:pStyle w:val="30"/>
      </w:pPr>
      <w:bookmarkStart w:id="12" w:name="_Toc286938517"/>
      <w:proofErr w:type="spellStart"/>
      <w:r>
        <w:rPr>
          <w:rFonts w:hint="eastAsia"/>
        </w:rPr>
        <w:t>RSRP</w:t>
      </w:r>
      <w:r>
        <w:rPr>
          <w:rFonts w:hint="eastAsia"/>
        </w:rPr>
        <w:t>解读</w:t>
      </w:r>
      <w:bookmarkEnd w:id="12"/>
      <w:proofErr w:type="spellEnd"/>
    </w:p>
    <w:p w:rsidR="009B33C6" w:rsidRDefault="00B90B10" w:rsidP="001400D4">
      <w:pPr>
        <w:pStyle w:val="Body"/>
      </w:pPr>
      <w:r w:rsidRPr="00486914">
        <w:t>Reference signal received power (RSRP</w:t>
      </w:r>
      <w:proofErr w:type="gramStart"/>
      <w:r w:rsidRPr="00486914">
        <w:t>)</w:t>
      </w:r>
      <w:r>
        <w:rPr>
          <w:rFonts w:hint="eastAsia"/>
        </w:rPr>
        <w:t>在协议中的定义为在测量频宽内承载</w:t>
      </w:r>
      <w:r>
        <w:rPr>
          <w:rFonts w:hint="eastAsia"/>
        </w:rPr>
        <w:t>RS</w:t>
      </w:r>
      <w:r>
        <w:rPr>
          <w:rFonts w:hint="eastAsia"/>
        </w:rPr>
        <w:t>的所有</w:t>
      </w:r>
      <w:r>
        <w:rPr>
          <w:rFonts w:hint="eastAsia"/>
        </w:rPr>
        <w:t>RE</w:t>
      </w:r>
      <w:r>
        <w:rPr>
          <w:rFonts w:hint="eastAsia"/>
        </w:rPr>
        <w:t>功率的线性平均值</w:t>
      </w:r>
      <w:proofErr w:type="gramEnd"/>
      <w:r>
        <w:rPr>
          <w:rFonts w:hint="eastAsia"/>
        </w:rPr>
        <w:t>，参见</w:t>
      </w:r>
      <w:r>
        <w:rPr>
          <w:rFonts w:hint="eastAsia"/>
        </w:rPr>
        <w:t>3GPP 36.214</w:t>
      </w:r>
      <w:r>
        <w:rPr>
          <w:rFonts w:hint="eastAsia"/>
        </w:rPr>
        <w:t>。在</w:t>
      </w:r>
      <w:r>
        <w:rPr>
          <w:rFonts w:hint="eastAsia"/>
        </w:rPr>
        <w:t>UE</w:t>
      </w:r>
      <w:r>
        <w:rPr>
          <w:rFonts w:hint="eastAsia"/>
        </w:rPr>
        <w:t>的测量参考点为天线连接器，</w:t>
      </w:r>
      <w:r>
        <w:rPr>
          <w:rFonts w:hint="eastAsia"/>
        </w:rPr>
        <w:t>UE</w:t>
      </w:r>
      <w:r>
        <w:rPr>
          <w:rFonts w:hint="eastAsia"/>
        </w:rPr>
        <w:t>的测量状态包括系统内、系统间的</w:t>
      </w:r>
      <w:r>
        <w:rPr>
          <w:rFonts w:hint="eastAsia"/>
        </w:rPr>
        <w:t>RRC_IDLE</w:t>
      </w:r>
      <w:r>
        <w:rPr>
          <w:rFonts w:hint="eastAsia"/>
        </w:rPr>
        <w:t>态和</w:t>
      </w:r>
      <w:r w:rsidRPr="00486914">
        <w:t>RRC_CONNECTED</w:t>
      </w:r>
      <w:r>
        <w:rPr>
          <w:rFonts w:hint="eastAsia"/>
        </w:rPr>
        <w:t>态。</w:t>
      </w:r>
    </w:p>
    <w:tbl>
      <w:tblPr>
        <w:tblW w:w="7859" w:type="dxa"/>
        <w:jc w:val="right"/>
        <w:tblInd w:w="2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418"/>
        <w:gridCol w:w="6441"/>
      </w:tblGrid>
      <w:tr w:rsidR="000144F6" w:rsidRPr="00486914" w:rsidTr="000144F6">
        <w:trPr>
          <w:cantSplit/>
          <w:jc w:val="right"/>
        </w:trPr>
        <w:tc>
          <w:tcPr>
            <w:tcW w:w="1418" w:type="dxa"/>
          </w:tcPr>
          <w:p w:rsidR="000144F6" w:rsidRPr="00486914" w:rsidRDefault="000144F6" w:rsidP="002A3CE8">
            <w:pPr>
              <w:pStyle w:val="TAL"/>
              <w:rPr>
                <w:b/>
              </w:rPr>
            </w:pPr>
            <w:r w:rsidRPr="00486914">
              <w:rPr>
                <w:b/>
              </w:rPr>
              <w:t>Definition</w:t>
            </w:r>
          </w:p>
        </w:tc>
        <w:tc>
          <w:tcPr>
            <w:tcW w:w="6441" w:type="dxa"/>
          </w:tcPr>
          <w:p w:rsidR="000144F6" w:rsidRPr="00486914" w:rsidRDefault="000144F6" w:rsidP="002A3CE8">
            <w:pPr>
              <w:pStyle w:val="TAL"/>
            </w:pPr>
            <w:r w:rsidRPr="00486914">
              <w:t xml:space="preserve">Reference signal received power (RSRP), is </w:t>
            </w:r>
            <w:r>
              <w:t>defined</w:t>
            </w:r>
            <w:r w:rsidRPr="00486914">
              <w:t xml:space="preserve"> as the linear average over the power contributions (in [W]) of the resource elements that carry cell-specific reference signals within the considered measurement frequency bandwidth.</w:t>
            </w:r>
          </w:p>
          <w:p w:rsidR="000144F6" w:rsidRDefault="000144F6" w:rsidP="002A3CE8">
            <w:pPr>
              <w:pStyle w:val="TAL"/>
            </w:pPr>
            <w:r w:rsidRPr="00486914">
              <w:t>For RSRP determination the cell-specific reference signals R</w:t>
            </w:r>
            <w:r w:rsidRPr="00486914">
              <w:rPr>
                <w:vertAlign w:val="subscript"/>
              </w:rPr>
              <w:t>0</w:t>
            </w:r>
            <w:r w:rsidRPr="00486914">
              <w:t xml:space="preserve"> according TS 36.211 [3] </w:t>
            </w:r>
            <w:r>
              <w:t>shall</w:t>
            </w:r>
            <w:r w:rsidRPr="00486914">
              <w:t xml:space="preserve"> be used.</w:t>
            </w:r>
            <w:r>
              <w:t xml:space="preserve"> If the UE can reliably detect that R</w:t>
            </w:r>
            <w:r w:rsidRPr="00946934">
              <w:rPr>
                <w:vertAlign w:val="subscript"/>
              </w:rPr>
              <w:t>1</w:t>
            </w:r>
            <w:r>
              <w:t xml:space="preserve"> is available it may use R</w:t>
            </w:r>
            <w:r w:rsidRPr="000968EA">
              <w:rPr>
                <w:vertAlign w:val="subscript"/>
              </w:rPr>
              <w:t>1</w:t>
            </w:r>
            <w:r>
              <w:t xml:space="preserve"> in addition to R</w:t>
            </w:r>
            <w:r w:rsidRPr="000968EA">
              <w:rPr>
                <w:vertAlign w:val="subscript"/>
              </w:rPr>
              <w:t>0</w:t>
            </w:r>
            <w:r>
              <w:t xml:space="preserve"> to determine RSRP.</w:t>
            </w:r>
          </w:p>
          <w:p w:rsidR="000144F6" w:rsidRDefault="000144F6" w:rsidP="002A3CE8">
            <w:pPr>
              <w:pStyle w:val="TAL"/>
            </w:pPr>
          </w:p>
          <w:p w:rsidR="000144F6" w:rsidRDefault="000144F6" w:rsidP="002A3CE8">
            <w:pPr>
              <w:pStyle w:val="TAL"/>
            </w:pPr>
            <w:r>
              <w:t>The reference point for the RS</w:t>
            </w:r>
            <w:r>
              <w:rPr>
                <w:rFonts w:hint="eastAsia"/>
                <w:lang w:eastAsia="zh-CN"/>
              </w:rPr>
              <w:t>R</w:t>
            </w:r>
            <w:r>
              <w:t>P shall be the antenna connector of the UE.</w:t>
            </w:r>
          </w:p>
          <w:p w:rsidR="000144F6" w:rsidRPr="00E70551" w:rsidRDefault="000144F6" w:rsidP="002A3CE8">
            <w:pPr>
              <w:pStyle w:val="TAL"/>
            </w:pPr>
          </w:p>
          <w:p w:rsidR="000144F6" w:rsidRPr="00486914" w:rsidRDefault="000144F6" w:rsidP="002A3CE8">
            <w:pPr>
              <w:pStyle w:val="TAL"/>
            </w:pPr>
            <w:r w:rsidRPr="00486914">
              <w:t xml:space="preserve">If receiver diversity is in use by the UE, the reported value shall </w:t>
            </w:r>
            <w:r>
              <w:t xml:space="preserve">not </w:t>
            </w:r>
            <w:r w:rsidRPr="00486914">
              <w:t xml:space="preserve">be </w:t>
            </w:r>
            <w:r>
              <w:t>lower than the corresponding RSRP of any of the individual</w:t>
            </w:r>
            <w:r w:rsidRPr="00486914">
              <w:t xml:space="preserve"> diversity branches. </w:t>
            </w:r>
          </w:p>
        </w:tc>
      </w:tr>
      <w:tr w:rsidR="000144F6" w:rsidRPr="00486914" w:rsidTr="000144F6">
        <w:trPr>
          <w:cantSplit/>
          <w:jc w:val="right"/>
        </w:trPr>
        <w:tc>
          <w:tcPr>
            <w:tcW w:w="1418" w:type="dxa"/>
          </w:tcPr>
          <w:p w:rsidR="000144F6" w:rsidRPr="00486914" w:rsidRDefault="000144F6" w:rsidP="002A3CE8">
            <w:pPr>
              <w:pStyle w:val="TAL"/>
              <w:rPr>
                <w:b/>
              </w:rPr>
            </w:pPr>
            <w:r w:rsidRPr="00486914">
              <w:rPr>
                <w:b/>
              </w:rPr>
              <w:t>Applicable for</w:t>
            </w:r>
          </w:p>
        </w:tc>
        <w:tc>
          <w:tcPr>
            <w:tcW w:w="6441" w:type="dxa"/>
          </w:tcPr>
          <w:p w:rsidR="000144F6" w:rsidRPr="00486914" w:rsidRDefault="000144F6" w:rsidP="002A3CE8">
            <w:pPr>
              <w:pStyle w:val="TAL"/>
            </w:pPr>
            <w:r w:rsidRPr="00486914">
              <w:t>RRC_IDLE</w:t>
            </w:r>
            <w:r>
              <w:t xml:space="preserve"> intra-frequency,</w:t>
            </w:r>
          </w:p>
          <w:p w:rsidR="000144F6" w:rsidRPr="00486914" w:rsidRDefault="000144F6" w:rsidP="002A3CE8">
            <w:pPr>
              <w:pStyle w:val="TAL"/>
            </w:pPr>
            <w:r>
              <w:t>R</w:t>
            </w:r>
            <w:r w:rsidRPr="00486914">
              <w:t>RC_IDLE</w:t>
            </w:r>
            <w:r>
              <w:t xml:space="preserve"> inter-frequency,</w:t>
            </w:r>
          </w:p>
          <w:p w:rsidR="000144F6" w:rsidRDefault="000144F6" w:rsidP="002A3CE8">
            <w:pPr>
              <w:pStyle w:val="TAL"/>
            </w:pPr>
            <w:r w:rsidRPr="00486914">
              <w:t>RRC_CONNECTED</w:t>
            </w:r>
            <w:r>
              <w:t xml:space="preserve"> intra-frequency,</w:t>
            </w:r>
          </w:p>
          <w:p w:rsidR="000144F6" w:rsidRPr="00486914" w:rsidRDefault="000144F6" w:rsidP="002A3CE8">
            <w:pPr>
              <w:pStyle w:val="TAL"/>
            </w:pPr>
            <w:r w:rsidRPr="00486914">
              <w:t>RRC_CONNECTED</w:t>
            </w:r>
            <w:r>
              <w:t xml:space="preserve"> inter-frequency</w:t>
            </w:r>
          </w:p>
        </w:tc>
      </w:tr>
    </w:tbl>
    <w:p w:rsidR="00B90B10" w:rsidRPr="00A3701A" w:rsidRDefault="00B90B10" w:rsidP="001400D4">
      <w:pPr>
        <w:pStyle w:val="Body"/>
        <w:rPr>
          <w:lang w:eastAsia="zh-CN"/>
        </w:rPr>
      </w:pPr>
      <w:r>
        <w:rPr>
          <w:rFonts w:hint="eastAsia"/>
          <w:lang w:eastAsia="zh-CN"/>
        </w:rPr>
        <w:t>在链路预算中，</w:t>
      </w:r>
      <w:r>
        <w:rPr>
          <w:rFonts w:hint="eastAsia"/>
          <w:lang w:eastAsia="zh-CN"/>
        </w:rPr>
        <w:t>RSRP</w:t>
      </w:r>
      <w:r>
        <w:rPr>
          <w:rFonts w:hint="eastAsia"/>
          <w:lang w:eastAsia="zh-CN"/>
        </w:rPr>
        <w:t>（</w:t>
      </w:r>
      <w:r>
        <w:rPr>
          <w:rFonts w:hint="eastAsia"/>
          <w:lang w:eastAsia="zh-CN"/>
        </w:rPr>
        <w:t>RS</w:t>
      </w:r>
      <w:r>
        <w:rPr>
          <w:rFonts w:hint="eastAsia"/>
          <w:lang w:eastAsia="zh-CN"/>
        </w:rPr>
        <w:t>信号接收功率）</w:t>
      </w:r>
      <w:r w:rsidRPr="00A3701A">
        <w:rPr>
          <w:rFonts w:hint="eastAsia"/>
          <w:lang w:eastAsia="zh-CN"/>
        </w:rPr>
        <w:t>= RS</w:t>
      </w:r>
      <w:r w:rsidRPr="00A3701A">
        <w:rPr>
          <w:rFonts w:hint="eastAsia"/>
          <w:lang w:eastAsia="zh-CN"/>
        </w:rPr>
        <w:t>信号发射功率</w:t>
      </w:r>
      <w:r w:rsidRPr="00A3701A">
        <w:rPr>
          <w:lang w:eastAsia="zh-CN"/>
        </w:rPr>
        <w:t>+</w:t>
      </w:r>
      <w:r w:rsidRPr="00A3701A">
        <w:rPr>
          <w:rFonts w:hint="eastAsia"/>
          <w:lang w:eastAsia="zh-CN"/>
        </w:rPr>
        <w:t>扇区侧天线增益</w:t>
      </w:r>
      <w:r w:rsidRPr="00A3701A">
        <w:rPr>
          <w:lang w:eastAsia="zh-CN"/>
        </w:rPr>
        <w:t>-</w:t>
      </w:r>
      <w:r w:rsidRPr="00A3701A">
        <w:rPr>
          <w:rFonts w:hint="eastAsia"/>
          <w:lang w:eastAsia="zh-CN"/>
        </w:rPr>
        <w:t>传播损耗</w:t>
      </w:r>
      <w:r w:rsidRPr="00A3701A">
        <w:rPr>
          <w:lang w:eastAsia="zh-CN"/>
        </w:rPr>
        <w:t>-</w:t>
      </w:r>
      <w:proofErr w:type="gramStart"/>
      <w:r w:rsidRPr="00A3701A">
        <w:rPr>
          <w:rFonts w:hint="eastAsia"/>
          <w:lang w:eastAsia="zh-CN"/>
        </w:rPr>
        <w:t>建筑物穿损</w:t>
      </w:r>
      <w:proofErr w:type="gramEnd"/>
      <w:r w:rsidRPr="00A3701A">
        <w:rPr>
          <w:lang w:eastAsia="zh-CN"/>
        </w:rPr>
        <w:t>-</w:t>
      </w:r>
      <w:r w:rsidRPr="00A3701A">
        <w:rPr>
          <w:rFonts w:hint="eastAsia"/>
          <w:lang w:eastAsia="zh-CN"/>
        </w:rPr>
        <w:t>人体损耗</w:t>
      </w:r>
      <w:r w:rsidRPr="00A3701A">
        <w:rPr>
          <w:lang w:eastAsia="zh-CN"/>
        </w:rPr>
        <w:t>-</w:t>
      </w:r>
      <w:r w:rsidRPr="00A3701A">
        <w:rPr>
          <w:rFonts w:hint="eastAsia"/>
          <w:lang w:eastAsia="zh-CN"/>
        </w:rPr>
        <w:t>线缆损失</w:t>
      </w:r>
      <w:r w:rsidRPr="00A3701A">
        <w:rPr>
          <w:lang w:eastAsia="zh-CN"/>
        </w:rPr>
        <w:t>-</w:t>
      </w:r>
      <w:r w:rsidRPr="00A3701A">
        <w:rPr>
          <w:rFonts w:hint="eastAsia"/>
          <w:lang w:eastAsia="zh-CN"/>
        </w:rPr>
        <w:t>阴影衰落</w:t>
      </w:r>
      <w:r w:rsidRPr="00A3701A">
        <w:rPr>
          <w:rFonts w:hint="eastAsia"/>
          <w:lang w:eastAsia="zh-CN"/>
        </w:rPr>
        <w:t>+</w:t>
      </w:r>
      <w:r w:rsidRPr="00A3701A">
        <w:rPr>
          <w:rFonts w:hint="eastAsia"/>
          <w:lang w:eastAsia="zh-CN"/>
        </w:rPr>
        <w:t>终端天线增益。</w:t>
      </w:r>
    </w:p>
    <w:p w:rsidR="00A3701A" w:rsidRPr="00A3701A" w:rsidRDefault="00A3701A" w:rsidP="001400D4">
      <w:pPr>
        <w:pStyle w:val="Body"/>
        <w:rPr>
          <w:lang w:eastAsia="zh-CN"/>
        </w:rPr>
      </w:pPr>
      <w:r w:rsidRPr="00A3701A">
        <w:rPr>
          <w:lang w:eastAsia="zh-CN"/>
        </w:rPr>
        <w:t xml:space="preserve">TD-S </w:t>
      </w:r>
      <w:r w:rsidRPr="00A3701A">
        <w:rPr>
          <w:rFonts w:hint="eastAsia"/>
          <w:lang w:eastAsia="zh-CN"/>
        </w:rPr>
        <w:t>语音下行的灵敏度是</w:t>
      </w:r>
      <w:r w:rsidRPr="00A3701A">
        <w:rPr>
          <w:lang w:eastAsia="zh-CN"/>
        </w:rPr>
        <w:t>-106dBm</w:t>
      </w:r>
      <w:r w:rsidRPr="00A3701A">
        <w:rPr>
          <w:rFonts w:hint="eastAsia"/>
          <w:lang w:eastAsia="zh-CN"/>
        </w:rPr>
        <w:t>，实际终端在</w:t>
      </w:r>
      <w:r w:rsidRPr="00A3701A">
        <w:rPr>
          <w:lang w:eastAsia="zh-CN"/>
        </w:rPr>
        <w:t>-100dBm</w:t>
      </w:r>
      <w:r w:rsidRPr="00A3701A">
        <w:rPr>
          <w:rFonts w:hint="eastAsia"/>
          <w:lang w:eastAsia="zh-CN"/>
        </w:rPr>
        <w:t>能够做业务，但接通率和掉话率</w:t>
      </w:r>
      <w:r>
        <w:rPr>
          <w:rFonts w:hint="eastAsia"/>
          <w:lang w:eastAsia="zh-CN"/>
        </w:rPr>
        <w:t>不能达标</w:t>
      </w:r>
      <w:r w:rsidRPr="00A3701A">
        <w:rPr>
          <w:rFonts w:hint="eastAsia"/>
          <w:lang w:eastAsia="zh-CN"/>
        </w:rPr>
        <w:t>。为了保障</w:t>
      </w:r>
      <w:r>
        <w:rPr>
          <w:rFonts w:hint="eastAsia"/>
          <w:lang w:eastAsia="zh-CN"/>
        </w:rPr>
        <w:t>覆盖</w:t>
      </w:r>
      <w:r w:rsidRPr="00A3701A">
        <w:rPr>
          <w:rFonts w:hint="eastAsia"/>
          <w:lang w:eastAsia="zh-CN"/>
        </w:rPr>
        <w:t>道路上的</w:t>
      </w:r>
      <w:r>
        <w:rPr>
          <w:rFonts w:hint="eastAsia"/>
          <w:lang w:eastAsia="zh-CN"/>
        </w:rPr>
        <w:t>网络</w:t>
      </w:r>
      <w:r w:rsidRPr="00A3701A">
        <w:rPr>
          <w:rFonts w:hint="eastAsia"/>
          <w:lang w:eastAsia="zh-CN"/>
        </w:rPr>
        <w:t>性能，一般要求道路在</w:t>
      </w:r>
      <w:r w:rsidRPr="00A3701A">
        <w:rPr>
          <w:lang w:eastAsia="zh-CN"/>
        </w:rPr>
        <w:t>-90dBm</w:t>
      </w:r>
      <w:r w:rsidRPr="00A3701A">
        <w:rPr>
          <w:rFonts w:hint="eastAsia"/>
          <w:lang w:eastAsia="zh-CN"/>
        </w:rPr>
        <w:t>以上，即预留了</w:t>
      </w:r>
      <w:r w:rsidRPr="00A3701A">
        <w:rPr>
          <w:lang w:eastAsia="zh-CN"/>
        </w:rPr>
        <w:t>15dB</w:t>
      </w:r>
      <w:r w:rsidRPr="00A3701A">
        <w:rPr>
          <w:rFonts w:hint="eastAsia"/>
          <w:lang w:eastAsia="zh-CN"/>
        </w:rPr>
        <w:t>的余量。</w:t>
      </w:r>
    </w:p>
    <w:p w:rsidR="00A3701A" w:rsidRPr="00A3701A" w:rsidRDefault="00A3701A" w:rsidP="001400D4">
      <w:pPr>
        <w:pStyle w:val="Body"/>
        <w:rPr>
          <w:lang w:eastAsia="zh-CN"/>
        </w:rPr>
      </w:pPr>
      <w:r w:rsidRPr="00A3701A">
        <w:t>TD-L</w:t>
      </w:r>
      <w:r>
        <w:rPr>
          <w:rFonts w:hint="eastAsia"/>
        </w:rPr>
        <w:t>TE</w:t>
      </w:r>
      <w:r w:rsidRPr="00A3701A">
        <w:t xml:space="preserve"> RS</w:t>
      </w:r>
      <w:r w:rsidRPr="00A3701A">
        <w:rPr>
          <w:rFonts w:hint="eastAsia"/>
        </w:rPr>
        <w:t>的下行灵敏度在</w:t>
      </w:r>
      <w:r>
        <w:t>-12</w:t>
      </w:r>
      <w:r>
        <w:rPr>
          <w:rFonts w:hint="eastAsia"/>
        </w:rPr>
        <w:t>4</w:t>
      </w:r>
      <w:r w:rsidRPr="00A3701A">
        <w:t>dBm</w:t>
      </w:r>
      <w:r w:rsidRPr="00A3701A">
        <w:rPr>
          <w:rFonts w:hint="eastAsia"/>
        </w:rPr>
        <w:t>，</w:t>
      </w:r>
      <w:r>
        <w:rPr>
          <w:rFonts w:hint="eastAsia"/>
        </w:rPr>
        <w:t>考虑</w:t>
      </w:r>
      <w:r>
        <w:rPr>
          <w:rFonts w:hint="eastAsia"/>
        </w:rPr>
        <w:t>PDCCH</w:t>
      </w:r>
      <w:r>
        <w:rPr>
          <w:rFonts w:hint="eastAsia"/>
        </w:rPr>
        <w:t>的</w:t>
      </w:r>
      <w:r>
        <w:rPr>
          <w:rFonts w:hint="eastAsia"/>
        </w:rPr>
        <w:t>CCE</w:t>
      </w:r>
      <w:r>
        <w:rPr>
          <w:rFonts w:hint="eastAsia"/>
        </w:rPr>
        <w:t>聚合度以信道质量实时调整，以</w:t>
      </w:r>
      <w:r w:rsidRPr="00A3701A">
        <w:t>PDCCH</w:t>
      </w:r>
      <w:r w:rsidRPr="00A3701A">
        <w:rPr>
          <w:rFonts w:hint="eastAsia"/>
        </w:rPr>
        <w:t>采用</w:t>
      </w:r>
      <w:r w:rsidRPr="00A3701A">
        <w:t>8CCE</w:t>
      </w:r>
      <w:r>
        <w:rPr>
          <w:rFonts w:hint="eastAsia"/>
        </w:rPr>
        <w:t>的链路预算对比，</w:t>
      </w:r>
      <w:r w:rsidRPr="00A3701A">
        <w:rPr>
          <w:rFonts w:hint="eastAsia"/>
        </w:rPr>
        <w:t>此时</w:t>
      </w:r>
      <w:r>
        <w:rPr>
          <w:rFonts w:hint="eastAsia"/>
        </w:rPr>
        <w:t>PDCCH</w:t>
      </w:r>
      <w:r w:rsidRPr="00A3701A">
        <w:rPr>
          <w:rFonts w:hint="eastAsia"/>
        </w:rPr>
        <w:t>最大路损比</w:t>
      </w:r>
      <w:r w:rsidRPr="00A3701A">
        <w:t>RS</w:t>
      </w:r>
      <w:r w:rsidRPr="00A3701A">
        <w:rPr>
          <w:rFonts w:hint="eastAsia"/>
        </w:rPr>
        <w:t>少</w:t>
      </w:r>
      <w:r w:rsidRPr="00A3701A">
        <w:t>1.5dB</w:t>
      </w:r>
      <w:r w:rsidRPr="00A3701A">
        <w:rPr>
          <w:rFonts w:hint="eastAsia"/>
        </w:rPr>
        <w:t>，</w:t>
      </w:r>
      <w:r w:rsidRPr="00A3701A">
        <w:t>PRACH</w:t>
      </w:r>
      <w:r w:rsidRPr="00A3701A">
        <w:rPr>
          <w:rFonts w:hint="eastAsia"/>
        </w:rPr>
        <w:t>采用</w:t>
      </w:r>
      <w:r w:rsidRPr="00A3701A">
        <w:t>FORMAT1</w:t>
      </w:r>
      <w:r w:rsidRPr="00A3701A">
        <w:rPr>
          <w:rFonts w:hint="eastAsia"/>
        </w:rPr>
        <w:t>，最大路损与</w:t>
      </w:r>
      <w:r w:rsidRPr="00A3701A">
        <w:t>RS</w:t>
      </w:r>
      <w:r>
        <w:rPr>
          <w:rFonts w:hint="eastAsia"/>
        </w:rPr>
        <w:t>相差约</w:t>
      </w:r>
      <w:r w:rsidRPr="00A3701A">
        <w:t>1dB</w:t>
      </w:r>
      <w:r>
        <w:rPr>
          <w:rFonts w:hint="eastAsia"/>
        </w:rPr>
        <w:t>。</w:t>
      </w:r>
      <w:r w:rsidRPr="00A3701A">
        <w:rPr>
          <w:rFonts w:hint="eastAsia"/>
          <w:lang w:eastAsia="zh-CN"/>
        </w:rPr>
        <w:t>这种情况下，</w:t>
      </w:r>
      <w:r w:rsidRPr="00A3701A">
        <w:rPr>
          <w:lang w:eastAsia="zh-CN"/>
        </w:rPr>
        <w:t>RSRP</w:t>
      </w:r>
      <w:r w:rsidRPr="00A3701A">
        <w:rPr>
          <w:rFonts w:hint="eastAsia"/>
          <w:lang w:eastAsia="zh-CN"/>
        </w:rPr>
        <w:t>在</w:t>
      </w:r>
      <w:r>
        <w:rPr>
          <w:lang w:eastAsia="zh-CN"/>
        </w:rPr>
        <w:t>-12</w:t>
      </w:r>
      <w:r>
        <w:rPr>
          <w:rFonts w:hint="eastAsia"/>
          <w:lang w:eastAsia="zh-CN"/>
        </w:rPr>
        <w:t>2</w:t>
      </w:r>
      <w:r w:rsidRPr="00A3701A">
        <w:rPr>
          <w:lang w:eastAsia="zh-CN"/>
        </w:rPr>
        <w:t>.5dBm</w:t>
      </w:r>
      <w:r w:rsidRPr="00A3701A">
        <w:rPr>
          <w:rFonts w:hint="eastAsia"/>
          <w:lang w:eastAsia="zh-CN"/>
        </w:rPr>
        <w:t>以上可以工作，预留</w:t>
      </w:r>
      <w:r w:rsidRPr="00A3701A">
        <w:rPr>
          <w:lang w:eastAsia="zh-CN"/>
        </w:rPr>
        <w:t>15dB</w:t>
      </w:r>
      <w:r w:rsidRPr="00A3701A">
        <w:rPr>
          <w:rFonts w:hint="eastAsia"/>
          <w:lang w:eastAsia="zh-CN"/>
        </w:rPr>
        <w:t>余量后，要求</w:t>
      </w:r>
      <w:r w:rsidRPr="00A3701A">
        <w:rPr>
          <w:lang w:eastAsia="zh-CN"/>
        </w:rPr>
        <w:t>RSRP</w:t>
      </w:r>
      <w:r w:rsidRPr="00A3701A">
        <w:rPr>
          <w:rFonts w:hint="eastAsia"/>
          <w:lang w:eastAsia="zh-CN"/>
        </w:rPr>
        <w:t>在</w:t>
      </w:r>
      <w:r>
        <w:rPr>
          <w:lang w:eastAsia="zh-CN"/>
        </w:rPr>
        <w:t>-10</w:t>
      </w:r>
      <w:r>
        <w:rPr>
          <w:rFonts w:hint="eastAsia"/>
          <w:lang w:eastAsia="zh-CN"/>
        </w:rPr>
        <w:t>7</w:t>
      </w:r>
      <w:r w:rsidRPr="00A3701A">
        <w:rPr>
          <w:lang w:eastAsia="zh-CN"/>
        </w:rPr>
        <w:t>dBm</w:t>
      </w:r>
      <w:r w:rsidRPr="00A3701A">
        <w:rPr>
          <w:rFonts w:hint="eastAsia"/>
          <w:lang w:eastAsia="zh-CN"/>
        </w:rPr>
        <w:t>以上，在实际优化过程中，可以按照</w:t>
      </w:r>
      <w:r w:rsidRPr="00A3701A">
        <w:rPr>
          <w:lang w:eastAsia="zh-CN"/>
        </w:rPr>
        <w:t>-105dBm</w:t>
      </w:r>
      <w:r w:rsidRPr="00A3701A">
        <w:rPr>
          <w:rFonts w:hint="eastAsia"/>
          <w:lang w:eastAsia="zh-CN"/>
        </w:rPr>
        <w:t>来要求</w:t>
      </w:r>
      <w:r>
        <w:rPr>
          <w:rFonts w:hint="eastAsia"/>
          <w:lang w:eastAsia="zh-CN"/>
        </w:rPr>
        <w:t>。</w:t>
      </w:r>
      <w:r w:rsidR="0028451E">
        <w:rPr>
          <w:rFonts w:hint="eastAsia"/>
          <w:lang w:eastAsia="zh-CN"/>
        </w:rPr>
        <w:t>参见《</w:t>
      </w:r>
      <w:r w:rsidR="0028451E" w:rsidRPr="0028451E">
        <w:rPr>
          <w:rFonts w:hint="eastAsia"/>
          <w:lang w:eastAsia="zh-CN"/>
        </w:rPr>
        <w:t xml:space="preserve">LTE-TDD Link </w:t>
      </w:r>
      <w:proofErr w:type="spellStart"/>
      <w:r w:rsidR="0028451E" w:rsidRPr="0028451E">
        <w:rPr>
          <w:rFonts w:hint="eastAsia"/>
          <w:lang w:eastAsia="zh-CN"/>
        </w:rPr>
        <w:t>Buget</w:t>
      </w:r>
      <w:proofErr w:type="spellEnd"/>
      <w:r w:rsidR="0028451E" w:rsidRPr="0028451E">
        <w:rPr>
          <w:rFonts w:hint="eastAsia"/>
          <w:lang w:eastAsia="zh-CN"/>
        </w:rPr>
        <w:t xml:space="preserve"> _20100524</w:t>
      </w:r>
      <w:r w:rsidR="0028451E" w:rsidRPr="0028451E">
        <w:rPr>
          <w:rFonts w:hint="eastAsia"/>
          <w:lang w:eastAsia="zh-CN"/>
        </w:rPr>
        <w:t>阶段终稿</w:t>
      </w:r>
      <w:r w:rsidR="0028451E" w:rsidRPr="0028451E">
        <w:rPr>
          <w:rFonts w:hint="eastAsia"/>
          <w:lang w:eastAsia="zh-CN"/>
        </w:rPr>
        <w:t>V1.0</w:t>
      </w:r>
      <w:r w:rsidR="0028451E" w:rsidRPr="0028451E">
        <w:rPr>
          <w:rFonts w:hint="eastAsia"/>
          <w:lang w:eastAsia="zh-CN"/>
        </w:rPr>
        <w:t>版本</w:t>
      </w:r>
      <w:r w:rsidR="0028451E">
        <w:rPr>
          <w:rFonts w:hint="eastAsia"/>
          <w:lang w:eastAsia="zh-CN"/>
        </w:rPr>
        <w:t>》</w:t>
      </w:r>
      <w:r w:rsidR="00616C8C">
        <w:rPr>
          <w:rFonts w:hint="eastAsia"/>
          <w:lang w:eastAsia="zh-CN"/>
        </w:rPr>
        <w:t>链路预算。</w:t>
      </w:r>
    </w:p>
    <w:p w:rsidR="00B90B10" w:rsidRDefault="00B90B10" w:rsidP="001400D4">
      <w:pPr>
        <w:pStyle w:val="Body"/>
        <w:rPr>
          <w:lang w:eastAsia="zh-CN"/>
        </w:rPr>
      </w:pPr>
      <w:r>
        <w:rPr>
          <w:rFonts w:cs="宋体" w:hint="eastAsia"/>
          <w:color w:val="000000"/>
          <w:lang w:eastAsia="zh-CN"/>
        </w:rPr>
        <w:t>RSRP</w:t>
      </w:r>
      <w:r w:rsidRPr="00345186">
        <w:rPr>
          <w:rFonts w:hint="eastAsia"/>
          <w:lang w:eastAsia="zh-CN"/>
        </w:rPr>
        <w:t xml:space="preserve"> &gt; -105dBm</w:t>
      </w:r>
      <w:r>
        <w:rPr>
          <w:rFonts w:hint="eastAsia"/>
          <w:lang w:eastAsia="zh-CN"/>
        </w:rPr>
        <w:t>的</w:t>
      </w:r>
      <w:r w:rsidR="000B509C">
        <w:rPr>
          <w:rFonts w:hint="eastAsia"/>
          <w:lang w:eastAsia="zh-CN"/>
        </w:rPr>
        <w:t>边缘覆盖要求</w:t>
      </w:r>
      <w:r>
        <w:rPr>
          <w:rFonts w:hint="eastAsia"/>
          <w:lang w:eastAsia="zh-CN"/>
        </w:rPr>
        <w:t>，</w:t>
      </w:r>
      <w:r w:rsidR="000B509C">
        <w:rPr>
          <w:rFonts w:hint="eastAsia"/>
          <w:lang w:eastAsia="zh-CN"/>
        </w:rPr>
        <w:t>通过链路预算和仿真，对应</w:t>
      </w:r>
      <w:r>
        <w:rPr>
          <w:rFonts w:hint="eastAsia"/>
          <w:lang w:eastAsia="zh-CN"/>
        </w:rPr>
        <w:t>在</w:t>
      </w:r>
      <w:r>
        <w:rPr>
          <w:rFonts w:hint="eastAsia"/>
          <w:lang w:eastAsia="zh-CN"/>
        </w:rPr>
        <w:t>20M</w:t>
      </w:r>
      <w:r>
        <w:rPr>
          <w:rFonts w:hint="eastAsia"/>
          <w:lang w:eastAsia="zh-CN"/>
        </w:rPr>
        <w:t>带宽组网，</w:t>
      </w:r>
      <w:proofErr w:type="gramStart"/>
      <w:r>
        <w:rPr>
          <w:rFonts w:hint="eastAsia"/>
          <w:lang w:eastAsia="zh-CN"/>
        </w:rPr>
        <w:t>单小区</w:t>
      </w:r>
      <w:proofErr w:type="gramEnd"/>
      <w:r>
        <w:rPr>
          <w:rFonts w:hint="eastAsia"/>
          <w:lang w:eastAsia="zh-CN"/>
        </w:rPr>
        <w:t>10</w:t>
      </w:r>
      <w:r>
        <w:rPr>
          <w:rFonts w:hint="eastAsia"/>
          <w:lang w:eastAsia="zh-CN"/>
        </w:rPr>
        <w:t>个用户同时接入，小区边缘覆盖用户下行</w:t>
      </w:r>
      <w:r w:rsidR="000B509C">
        <w:rPr>
          <w:rFonts w:hint="eastAsia"/>
          <w:lang w:eastAsia="zh-CN"/>
        </w:rPr>
        <w:t>速率</w:t>
      </w:r>
      <w:r>
        <w:rPr>
          <w:rFonts w:hint="eastAsia"/>
          <w:lang w:eastAsia="zh-CN"/>
        </w:rPr>
        <w:t>约</w:t>
      </w:r>
      <w:r w:rsidR="00715AD5">
        <w:rPr>
          <w:rFonts w:hint="eastAsia"/>
          <w:lang w:eastAsia="zh-CN"/>
        </w:rPr>
        <w:t>1M</w:t>
      </w:r>
      <w:r>
        <w:rPr>
          <w:rFonts w:hint="eastAsia"/>
          <w:lang w:eastAsia="zh-CN"/>
        </w:rPr>
        <w:t>bps</w:t>
      </w:r>
      <w:r>
        <w:rPr>
          <w:rFonts w:hint="eastAsia"/>
          <w:lang w:eastAsia="zh-CN"/>
        </w:rPr>
        <w:t>的速率。如果边缘覆盖用户要求更高的承载速率，需要适当调整</w:t>
      </w:r>
      <w:r>
        <w:rPr>
          <w:rFonts w:hint="eastAsia"/>
          <w:lang w:eastAsia="zh-CN"/>
        </w:rPr>
        <w:t>RSRP</w:t>
      </w:r>
      <w:r>
        <w:rPr>
          <w:rFonts w:hint="eastAsia"/>
          <w:lang w:eastAsia="zh-CN"/>
        </w:rPr>
        <w:t>的</w:t>
      </w:r>
      <w:r w:rsidR="000B509C">
        <w:rPr>
          <w:rFonts w:hint="eastAsia"/>
          <w:lang w:eastAsia="zh-CN"/>
        </w:rPr>
        <w:t>边缘</w:t>
      </w:r>
      <w:r>
        <w:rPr>
          <w:rFonts w:hint="eastAsia"/>
          <w:lang w:eastAsia="zh-CN"/>
        </w:rPr>
        <w:t>覆盖目标，计算方法参考</w:t>
      </w:r>
      <w:r w:rsidR="007E5E38">
        <w:rPr>
          <w:rFonts w:hint="eastAsia"/>
          <w:lang w:eastAsia="zh-CN"/>
        </w:rPr>
        <w:t>《</w:t>
      </w:r>
      <w:r w:rsidR="007E5E38" w:rsidRPr="0028451E">
        <w:rPr>
          <w:rFonts w:hint="eastAsia"/>
          <w:lang w:eastAsia="zh-CN"/>
        </w:rPr>
        <w:t xml:space="preserve">LTE-TDD Link </w:t>
      </w:r>
      <w:proofErr w:type="spellStart"/>
      <w:r w:rsidR="007E5E38" w:rsidRPr="0028451E">
        <w:rPr>
          <w:rFonts w:hint="eastAsia"/>
          <w:lang w:eastAsia="zh-CN"/>
        </w:rPr>
        <w:t>Buget</w:t>
      </w:r>
      <w:proofErr w:type="spellEnd"/>
      <w:r w:rsidR="007E5E38" w:rsidRPr="0028451E">
        <w:rPr>
          <w:rFonts w:hint="eastAsia"/>
          <w:lang w:eastAsia="zh-CN"/>
        </w:rPr>
        <w:t xml:space="preserve"> _20100524</w:t>
      </w:r>
      <w:r w:rsidR="007E5E38" w:rsidRPr="0028451E">
        <w:rPr>
          <w:rFonts w:hint="eastAsia"/>
          <w:lang w:eastAsia="zh-CN"/>
        </w:rPr>
        <w:t>阶段终稿</w:t>
      </w:r>
      <w:r w:rsidR="007E5E38" w:rsidRPr="0028451E">
        <w:rPr>
          <w:rFonts w:hint="eastAsia"/>
          <w:lang w:eastAsia="zh-CN"/>
        </w:rPr>
        <w:t>V1.0</w:t>
      </w:r>
      <w:r w:rsidR="007E5E38" w:rsidRPr="0028451E">
        <w:rPr>
          <w:rFonts w:hint="eastAsia"/>
          <w:lang w:eastAsia="zh-CN"/>
        </w:rPr>
        <w:t>版本</w:t>
      </w:r>
      <w:r w:rsidR="007E5E38">
        <w:rPr>
          <w:rFonts w:hint="eastAsia"/>
          <w:lang w:eastAsia="zh-CN"/>
        </w:rPr>
        <w:t>》。</w:t>
      </w:r>
    </w:p>
    <w:p w:rsidR="00B90B10" w:rsidRDefault="00202877" w:rsidP="001400D4">
      <w:pPr>
        <w:pStyle w:val="Body"/>
        <w:rPr>
          <w:lang w:eastAsia="zh-CN"/>
        </w:rPr>
      </w:pPr>
      <w:r w:rsidRPr="00202877">
        <w:rPr>
          <w:rFonts w:hint="eastAsia"/>
          <w:lang w:eastAsia="zh-CN"/>
        </w:rPr>
        <w:t>RSRP</w:t>
      </w:r>
      <w:r w:rsidRPr="00202877">
        <w:rPr>
          <w:rFonts w:hint="eastAsia"/>
          <w:lang w:eastAsia="zh-CN"/>
        </w:rPr>
        <w:t>在道路上大于</w:t>
      </w:r>
      <w:r w:rsidRPr="00202877">
        <w:rPr>
          <w:rFonts w:hint="eastAsia"/>
          <w:lang w:eastAsia="zh-CN"/>
        </w:rPr>
        <w:t>-95dBm</w:t>
      </w:r>
      <w:r w:rsidRPr="00202877">
        <w:rPr>
          <w:rFonts w:hint="eastAsia"/>
          <w:lang w:eastAsia="zh-CN"/>
        </w:rPr>
        <w:t>（天线放置车外）考虑了一定的阴影衰落余量和一定的穿透损耗。阴影衰落余量主要是为了在有阴影衰落情况下保证一定的无线接通率。而穿透损耗主要是考虑建筑物内的用户也能够得到服务。在优化道路时，优先考虑</w:t>
      </w:r>
      <w:r w:rsidRPr="00202877">
        <w:rPr>
          <w:rFonts w:hint="eastAsia"/>
          <w:lang w:eastAsia="zh-CN"/>
        </w:rPr>
        <w:t>RSRP</w:t>
      </w:r>
      <w:r w:rsidRPr="00202877">
        <w:rPr>
          <w:rFonts w:hint="eastAsia"/>
          <w:lang w:eastAsia="zh-CN"/>
        </w:rPr>
        <w:t>达到</w:t>
      </w:r>
      <w:r w:rsidRPr="00202877">
        <w:rPr>
          <w:rFonts w:hint="eastAsia"/>
          <w:lang w:eastAsia="zh-CN"/>
        </w:rPr>
        <w:t>-100</w:t>
      </w:r>
      <w:r w:rsidRPr="00202877">
        <w:rPr>
          <w:lang w:eastAsia="zh-CN"/>
        </w:rPr>
        <w:t>dBm</w:t>
      </w:r>
      <w:r w:rsidRPr="00202877">
        <w:rPr>
          <w:rFonts w:hint="eastAsia"/>
          <w:lang w:eastAsia="zh-CN"/>
        </w:rPr>
        <w:t>以上的要求，如果</w:t>
      </w:r>
      <w:r w:rsidRPr="00202877">
        <w:rPr>
          <w:rFonts w:hint="eastAsia"/>
          <w:lang w:eastAsia="zh-CN"/>
        </w:rPr>
        <w:t>-100</w:t>
      </w:r>
      <w:r w:rsidRPr="00202877">
        <w:rPr>
          <w:lang w:eastAsia="zh-CN"/>
        </w:rPr>
        <w:t>dBm</w:t>
      </w:r>
      <w:r w:rsidRPr="00202877">
        <w:rPr>
          <w:rFonts w:hint="eastAsia"/>
          <w:lang w:eastAsia="zh-CN"/>
        </w:rPr>
        <w:t>达不到，再考虑满足</w:t>
      </w:r>
      <w:r w:rsidRPr="00202877">
        <w:rPr>
          <w:rFonts w:hint="eastAsia"/>
          <w:lang w:eastAsia="zh-CN"/>
        </w:rPr>
        <w:t>-105</w:t>
      </w:r>
      <w:r w:rsidRPr="00202877">
        <w:rPr>
          <w:lang w:eastAsia="zh-CN"/>
        </w:rPr>
        <w:t>dBm</w:t>
      </w:r>
      <w:r w:rsidRPr="00202877">
        <w:rPr>
          <w:rFonts w:hint="eastAsia"/>
          <w:lang w:eastAsia="zh-CN"/>
        </w:rPr>
        <w:t>的要求。在密集城区、一般城区和重点交通干线上，</w:t>
      </w:r>
      <w:r w:rsidRPr="00202877">
        <w:rPr>
          <w:rFonts w:hint="eastAsia"/>
          <w:lang w:eastAsia="zh-CN"/>
        </w:rPr>
        <w:t>-100</w:t>
      </w:r>
      <w:r w:rsidRPr="00202877">
        <w:rPr>
          <w:lang w:eastAsia="zh-CN"/>
        </w:rPr>
        <w:t>dBm</w:t>
      </w:r>
      <w:r w:rsidRPr="00202877">
        <w:rPr>
          <w:rFonts w:hint="eastAsia"/>
          <w:lang w:eastAsia="zh-CN"/>
        </w:rPr>
        <w:t>以上是必须的。其它地方</w:t>
      </w:r>
      <w:r w:rsidRPr="00202877">
        <w:rPr>
          <w:rFonts w:hint="eastAsia"/>
          <w:lang w:eastAsia="zh-CN"/>
        </w:rPr>
        <w:t>-</w:t>
      </w:r>
      <w:r w:rsidRPr="00202877">
        <w:rPr>
          <w:lang w:eastAsia="zh-CN"/>
        </w:rPr>
        <w:t>10</w:t>
      </w:r>
      <w:r w:rsidRPr="00202877">
        <w:rPr>
          <w:rFonts w:hint="eastAsia"/>
          <w:lang w:eastAsia="zh-CN"/>
        </w:rPr>
        <w:t>5</w:t>
      </w:r>
      <w:r w:rsidRPr="00202877">
        <w:rPr>
          <w:lang w:eastAsia="zh-CN"/>
        </w:rPr>
        <w:t>dBm</w:t>
      </w:r>
      <w:r w:rsidRPr="00202877">
        <w:rPr>
          <w:rFonts w:hint="eastAsia"/>
          <w:lang w:eastAsia="zh-CN"/>
        </w:rPr>
        <w:t>以上是必须的</w:t>
      </w:r>
      <w:r w:rsidRPr="00202877">
        <w:rPr>
          <w:lang w:eastAsia="zh-CN"/>
        </w:rPr>
        <w:t>(RS</w:t>
      </w:r>
      <w:r w:rsidRPr="00202877">
        <w:rPr>
          <w:rFonts w:hint="eastAsia"/>
          <w:lang w:eastAsia="zh-CN"/>
        </w:rPr>
        <w:t>RP</w:t>
      </w:r>
      <w:r w:rsidRPr="00202877">
        <w:rPr>
          <w:rFonts w:hint="eastAsia"/>
          <w:lang w:eastAsia="zh-CN"/>
        </w:rPr>
        <w:t>值均是天线在车内测得</w:t>
      </w:r>
      <w:del w:id="13" w:author="YJH" w:date="2011-03-24T09:03:00Z">
        <w:r w:rsidRPr="00202877" w:rsidDel="00B638F7">
          <w:rPr>
            <w:rFonts w:hint="eastAsia"/>
            <w:lang w:eastAsia="zh-CN"/>
          </w:rPr>
          <w:delText>）</w:delText>
        </w:r>
      </w:del>
      <w:ins w:id="14" w:author="YJH" w:date="2011-03-24T09:03:00Z">
        <w:r w:rsidR="00B638F7">
          <w:rPr>
            <w:rFonts w:hint="eastAsia"/>
            <w:lang w:eastAsia="zh-CN"/>
          </w:rPr>
          <w:t>)</w:t>
        </w:r>
      </w:ins>
      <w:r w:rsidR="00F7536C">
        <w:rPr>
          <w:rFonts w:hint="eastAsia"/>
          <w:lang w:eastAsia="zh-CN"/>
        </w:rPr>
        <w:t>。</w:t>
      </w:r>
    </w:p>
    <w:p w:rsidR="000144F6" w:rsidRDefault="00F7536C" w:rsidP="001400D4">
      <w:pPr>
        <w:pStyle w:val="30"/>
      </w:pPr>
      <w:bookmarkStart w:id="15" w:name="_Toc286938518"/>
      <w:proofErr w:type="spellStart"/>
      <w:r>
        <w:rPr>
          <w:rFonts w:hint="eastAsia"/>
        </w:rPr>
        <w:lastRenderedPageBreak/>
        <w:t>RSRQ</w:t>
      </w:r>
      <w:r>
        <w:rPr>
          <w:rFonts w:hint="eastAsia"/>
        </w:rPr>
        <w:t>解读</w:t>
      </w:r>
      <w:bookmarkEnd w:id="15"/>
      <w:proofErr w:type="spellEnd"/>
    </w:p>
    <w:p w:rsidR="00F7536C" w:rsidRDefault="00F7536C" w:rsidP="001400D4">
      <w:pPr>
        <w:pStyle w:val="Body"/>
        <w:rPr>
          <w:lang w:eastAsia="zh-CN"/>
        </w:rPr>
      </w:pPr>
      <w:r>
        <w:t>Reference Signal Received Quality (RSRQ)</w:t>
      </w:r>
      <w:r w:rsidRPr="00F7536C">
        <w:rPr>
          <w:rFonts w:hint="eastAsia"/>
        </w:rPr>
        <w:t xml:space="preserve"> </w:t>
      </w:r>
      <w:proofErr w:type="spellStart"/>
      <w:r>
        <w:rPr>
          <w:rFonts w:hint="eastAsia"/>
        </w:rPr>
        <w:t>在协议中的定义为：</w:t>
      </w:r>
      <w:r w:rsidRPr="00D9767D">
        <w:rPr>
          <w:i/>
          <w:iCs/>
        </w:rPr>
        <w:t>N</w:t>
      </w:r>
      <w:r>
        <w:rPr>
          <w:rFonts w:cs="Arial"/>
        </w:rPr>
        <w:t>×</w:t>
      </w:r>
      <w:r>
        <w:t>RSRP</w:t>
      </w:r>
      <w:proofErr w:type="spellEnd"/>
      <w:proofErr w:type="gramStart"/>
      <w:r>
        <w:t>/(</w:t>
      </w:r>
      <w:proofErr w:type="gramEnd"/>
      <w:r>
        <w:t>E-UTRA carrier RSSI)</w:t>
      </w:r>
      <w:r>
        <w:rPr>
          <w:rFonts w:hint="eastAsia"/>
        </w:rPr>
        <w:t>，</w:t>
      </w:r>
      <w:proofErr w:type="spellStart"/>
      <w:r w:rsidR="0012425C">
        <w:rPr>
          <w:rFonts w:hint="eastAsia"/>
        </w:rPr>
        <w:t>即</w:t>
      </w:r>
      <w:r w:rsidR="0012425C" w:rsidRPr="007E1FB3">
        <w:rPr>
          <w:rFonts w:cs="宋体" w:hint="eastAsia"/>
          <w:color w:val="000000"/>
        </w:rPr>
        <w:t>RSRQ</w:t>
      </w:r>
      <w:proofErr w:type="spellEnd"/>
      <w:r w:rsidR="0012425C" w:rsidRPr="007E1FB3">
        <w:rPr>
          <w:rFonts w:cs="宋体" w:hint="eastAsia"/>
          <w:color w:val="000000"/>
        </w:rPr>
        <w:t xml:space="preserve"> </w:t>
      </w:r>
      <w:r w:rsidR="0012425C" w:rsidRPr="007E1FB3">
        <w:rPr>
          <w:rFonts w:cs="宋体"/>
          <w:color w:val="000000"/>
        </w:rPr>
        <w:t>=</w:t>
      </w:r>
      <w:r w:rsidR="0012425C" w:rsidRPr="007E1FB3">
        <w:rPr>
          <w:rFonts w:cs="宋体" w:hint="eastAsia"/>
          <w:color w:val="000000"/>
        </w:rPr>
        <w:t xml:space="preserve"> </w:t>
      </w:r>
      <w:r w:rsidR="0012425C">
        <w:rPr>
          <w:rFonts w:cs="宋体" w:hint="eastAsia"/>
          <w:color w:val="000000"/>
        </w:rPr>
        <w:t>10log</w:t>
      </w:r>
      <w:r w:rsidR="0012425C" w:rsidRPr="00470390">
        <w:rPr>
          <w:rFonts w:cs="宋体" w:hint="eastAsia"/>
          <w:color w:val="000000"/>
          <w:vertAlign w:val="subscript"/>
        </w:rPr>
        <w:t>10</w:t>
      </w:r>
      <w:r w:rsidR="0012425C">
        <w:rPr>
          <w:rFonts w:cs="宋体" w:hint="eastAsia"/>
          <w:color w:val="000000"/>
        </w:rPr>
        <w:t>(</w:t>
      </w:r>
      <w:r w:rsidR="0012425C" w:rsidRPr="00E2617D">
        <w:rPr>
          <w:rFonts w:cs="Arial"/>
          <w:color w:val="000000"/>
        </w:rPr>
        <w:t>N</w:t>
      </w:r>
      <w:r w:rsidR="0012425C">
        <w:rPr>
          <w:rFonts w:cs="宋体" w:hint="eastAsia"/>
          <w:color w:val="000000"/>
        </w:rPr>
        <w:t xml:space="preserve">) + </w:t>
      </w:r>
      <w:proofErr w:type="spellStart"/>
      <w:r w:rsidR="0012425C">
        <w:rPr>
          <w:rFonts w:cs="宋体" w:hint="eastAsia"/>
          <w:color w:val="000000"/>
        </w:rPr>
        <w:t>UE</w:t>
      </w:r>
      <w:r w:rsidR="0012425C">
        <w:rPr>
          <w:rFonts w:cs="宋体" w:hint="eastAsia"/>
          <w:color w:val="000000"/>
        </w:rPr>
        <w:t>所处位置接收到主服务小区的</w:t>
      </w:r>
      <w:r w:rsidR="0012425C">
        <w:rPr>
          <w:rFonts w:cs="宋体" w:hint="eastAsia"/>
          <w:color w:val="000000"/>
        </w:rPr>
        <w:t>RSRP</w:t>
      </w:r>
      <w:proofErr w:type="spellEnd"/>
      <w:r w:rsidR="0012425C">
        <w:rPr>
          <w:rFonts w:cs="宋体" w:hint="eastAsia"/>
          <w:color w:val="000000"/>
        </w:rPr>
        <w:t xml:space="preserve"> </w:t>
      </w:r>
      <w:r w:rsidR="0012425C">
        <w:rPr>
          <w:rFonts w:cs="宋体"/>
          <w:color w:val="000000"/>
        </w:rPr>
        <w:t>–</w:t>
      </w:r>
      <w:r w:rsidR="0012425C">
        <w:rPr>
          <w:rFonts w:cs="宋体" w:hint="eastAsia"/>
          <w:color w:val="000000"/>
        </w:rPr>
        <w:t xml:space="preserve"> RSSI</w:t>
      </w:r>
      <w:r w:rsidR="0012425C">
        <w:rPr>
          <w:rFonts w:cs="宋体" w:hint="eastAsia"/>
          <w:color w:val="000000"/>
        </w:rPr>
        <w:t>。</w:t>
      </w:r>
      <w:r>
        <w:rPr>
          <w:rFonts w:hint="eastAsia"/>
          <w:lang w:eastAsia="zh-CN"/>
        </w:rPr>
        <w:t>其中</w:t>
      </w:r>
      <w:r>
        <w:rPr>
          <w:rFonts w:hint="eastAsia"/>
          <w:lang w:eastAsia="zh-CN"/>
        </w:rPr>
        <w:t>N</w:t>
      </w:r>
      <w:r>
        <w:rPr>
          <w:rFonts w:hint="eastAsia"/>
          <w:lang w:eastAsia="zh-CN"/>
        </w:rPr>
        <w:t>为</w:t>
      </w:r>
      <w:r>
        <w:rPr>
          <w:rFonts w:hint="eastAsia"/>
          <w:lang w:eastAsia="zh-CN"/>
        </w:rPr>
        <w:t>UE</w:t>
      </w:r>
      <w:r>
        <w:rPr>
          <w:rFonts w:hint="eastAsia"/>
          <w:lang w:eastAsia="zh-CN"/>
        </w:rPr>
        <w:t>测量系统频宽内</w:t>
      </w:r>
      <w:r>
        <w:rPr>
          <w:rFonts w:hint="eastAsia"/>
          <w:lang w:eastAsia="zh-CN"/>
        </w:rPr>
        <w:t>RB</w:t>
      </w:r>
      <w:r>
        <w:rPr>
          <w:rFonts w:hint="eastAsia"/>
          <w:lang w:eastAsia="zh-CN"/>
        </w:rPr>
        <w:t>的数目，</w:t>
      </w:r>
      <w:r w:rsidR="001860A1">
        <w:rPr>
          <w:rFonts w:hint="eastAsia"/>
          <w:lang w:eastAsia="zh-CN"/>
        </w:rPr>
        <w:t>RSSI</w:t>
      </w:r>
      <w:r w:rsidR="001860A1" w:rsidRPr="001860A1">
        <w:rPr>
          <w:rFonts w:hint="eastAsia"/>
          <w:lang w:eastAsia="zh-CN"/>
        </w:rPr>
        <w:t>是指天线端口</w:t>
      </w:r>
      <w:r w:rsidR="001860A1" w:rsidRPr="001860A1">
        <w:rPr>
          <w:lang w:eastAsia="zh-CN"/>
        </w:rPr>
        <w:t>port0</w:t>
      </w:r>
      <w:r w:rsidR="001860A1">
        <w:rPr>
          <w:rFonts w:hint="eastAsia"/>
          <w:lang w:eastAsia="zh-CN"/>
        </w:rPr>
        <w:t>上</w:t>
      </w:r>
      <w:r w:rsidR="001860A1" w:rsidRPr="001860A1">
        <w:rPr>
          <w:rFonts w:hint="eastAsia"/>
          <w:lang w:eastAsia="zh-CN"/>
        </w:rPr>
        <w:t>包含参考信号的</w:t>
      </w:r>
      <w:r w:rsidR="001860A1" w:rsidRPr="001860A1">
        <w:rPr>
          <w:lang w:eastAsia="zh-CN"/>
        </w:rPr>
        <w:t>OFDM</w:t>
      </w:r>
      <w:r w:rsidR="001860A1" w:rsidRPr="001860A1">
        <w:rPr>
          <w:rFonts w:hint="eastAsia"/>
          <w:lang w:eastAsia="zh-CN"/>
        </w:rPr>
        <w:t>符号上的功率的线性平均</w:t>
      </w:r>
      <w:r w:rsidR="001860A1">
        <w:rPr>
          <w:rFonts w:hint="eastAsia"/>
          <w:lang w:eastAsia="zh-CN"/>
        </w:rPr>
        <w:t>，</w:t>
      </w:r>
      <w:r w:rsidR="001860A1" w:rsidRPr="001860A1">
        <w:rPr>
          <w:rFonts w:hint="eastAsia"/>
          <w:lang w:eastAsia="zh-CN"/>
        </w:rPr>
        <w:t>首先将每个资源块上测量带宽内的所有</w:t>
      </w:r>
      <w:r w:rsidR="001860A1" w:rsidRPr="001860A1">
        <w:rPr>
          <w:lang w:eastAsia="zh-CN"/>
        </w:rPr>
        <w:t>RE</w:t>
      </w:r>
      <w:r w:rsidR="00F20DE1">
        <w:rPr>
          <w:rFonts w:hint="eastAsia"/>
          <w:lang w:eastAsia="zh-CN"/>
        </w:rPr>
        <w:t>上的接收功率累加，包括有用信号、干扰、</w:t>
      </w:r>
      <w:r w:rsidR="001860A1" w:rsidRPr="001860A1">
        <w:rPr>
          <w:rFonts w:hint="eastAsia"/>
          <w:lang w:eastAsia="zh-CN"/>
        </w:rPr>
        <w:t>热噪声等</w:t>
      </w:r>
      <w:r w:rsidR="00F20DE1">
        <w:rPr>
          <w:rFonts w:hint="eastAsia"/>
          <w:lang w:eastAsia="zh-CN"/>
        </w:rPr>
        <w:t>，</w:t>
      </w:r>
      <w:r w:rsidR="001860A1" w:rsidRPr="001860A1">
        <w:rPr>
          <w:rFonts w:hint="eastAsia"/>
          <w:lang w:eastAsia="zh-CN"/>
        </w:rPr>
        <w:t>然后在</w:t>
      </w:r>
      <w:r w:rsidR="001860A1" w:rsidRPr="001860A1">
        <w:rPr>
          <w:lang w:eastAsia="zh-CN"/>
        </w:rPr>
        <w:t>OFDM</w:t>
      </w:r>
      <w:r w:rsidR="001860A1" w:rsidRPr="001860A1">
        <w:rPr>
          <w:rFonts w:hint="eastAsia"/>
          <w:lang w:eastAsia="zh-CN"/>
        </w:rPr>
        <w:t>符号上即时间上进行线性平均</w:t>
      </w:r>
      <w:r w:rsidR="00F20DE1">
        <w:rPr>
          <w:rFonts w:hint="eastAsia"/>
          <w:lang w:eastAsia="zh-CN"/>
        </w:rPr>
        <w:t>。</w:t>
      </w:r>
      <w:r w:rsidR="00F20DE1">
        <w:rPr>
          <w:rFonts w:hint="eastAsia"/>
        </w:rPr>
        <w:t>参见</w:t>
      </w:r>
      <w:r w:rsidR="00F20DE1">
        <w:rPr>
          <w:rFonts w:hint="eastAsia"/>
        </w:rPr>
        <w:t>3GPP 36.214</w:t>
      </w:r>
      <w:r w:rsidR="00F20DE1">
        <w:rPr>
          <w:rFonts w:hint="eastAsia"/>
        </w:rPr>
        <w:t>。</w:t>
      </w:r>
      <w:del w:id="16" w:author="YJH" w:date="2011-03-21T16:08:00Z">
        <w:r w:rsidR="00F20DE1" w:rsidDel="00DE2EA3">
          <w:rPr>
            <w:rFonts w:hint="eastAsia"/>
          </w:rPr>
          <w:delText>.</w:delText>
        </w:r>
      </w:del>
    </w:p>
    <w:tbl>
      <w:tblPr>
        <w:tblW w:w="7859" w:type="dxa"/>
        <w:jc w:val="right"/>
        <w:tblInd w:w="1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134"/>
        <w:gridCol w:w="6725"/>
      </w:tblGrid>
      <w:tr w:rsidR="00F7536C" w:rsidTr="00F7536C">
        <w:trPr>
          <w:cantSplit/>
          <w:jc w:val="right"/>
        </w:trPr>
        <w:tc>
          <w:tcPr>
            <w:tcW w:w="1134" w:type="dxa"/>
          </w:tcPr>
          <w:p w:rsidR="00F7536C" w:rsidRDefault="00F7536C" w:rsidP="002A3CE8">
            <w:pPr>
              <w:pStyle w:val="TAL"/>
              <w:rPr>
                <w:b/>
              </w:rPr>
            </w:pPr>
            <w:r>
              <w:rPr>
                <w:b/>
              </w:rPr>
              <w:t>Definition</w:t>
            </w:r>
          </w:p>
        </w:tc>
        <w:tc>
          <w:tcPr>
            <w:tcW w:w="6725" w:type="dxa"/>
          </w:tcPr>
          <w:p w:rsidR="00F7536C" w:rsidRDefault="00F7536C" w:rsidP="002A3CE8">
            <w:pPr>
              <w:pStyle w:val="TAL"/>
            </w:pPr>
            <w:r>
              <w:t xml:space="preserve">Reference Signal Received Quality (RSRQ) is defined as the ratio </w:t>
            </w:r>
            <w:r w:rsidRPr="00D9767D">
              <w:rPr>
                <w:i/>
                <w:iCs/>
              </w:rPr>
              <w:t>N</w:t>
            </w:r>
            <w:r>
              <w:rPr>
                <w:rFonts w:cs="Arial"/>
              </w:rPr>
              <w:t>×</w:t>
            </w:r>
            <w:r>
              <w:t>RSRP</w:t>
            </w:r>
            <w:proofErr w:type="gramStart"/>
            <w:r>
              <w:t>/(</w:t>
            </w:r>
            <w:proofErr w:type="gramEnd"/>
            <w:r>
              <w:t xml:space="preserve">E-UTRA carrier RSSI), where </w:t>
            </w:r>
            <w:r w:rsidRPr="00D9767D">
              <w:rPr>
                <w:i/>
                <w:iCs/>
              </w:rPr>
              <w:t>N</w:t>
            </w:r>
            <w:r>
              <w:t xml:space="preserve"> is the number of RB’s of the E-UTRA carrier RSSI measurement bandwidth. The measurements in the numerator and denominator shall be made over the same set of resource blocks.</w:t>
            </w:r>
          </w:p>
          <w:p w:rsidR="00F7536C" w:rsidRDefault="00F7536C" w:rsidP="002A3CE8">
            <w:pPr>
              <w:pStyle w:val="TAL"/>
            </w:pPr>
          </w:p>
          <w:p w:rsidR="00F7536C" w:rsidRDefault="00F7536C" w:rsidP="002A3CE8">
            <w:pPr>
              <w:pStyle w:val="TAL"/>
            </w:pPr>
            <w:r>
              <w:t xml:space="preserve">E-UTRA Carrier Received Signal Strength Indicator (RSSI), comprises the </w:t>
            </w:r>
            <w:r>
              <w:rPr>
                <w:lang w:val="en-US"/>
              </w:rPr>
              <w:t xml:space="preserve">linear average of the </w:t>
            </w:r>
            <w:r>
              <w:t xml:space="preserve">total received </w:t>
            </w:r>
            <w:r w:rsidRPr="004C7680">
              <w:t xml:space="preserve">power </w:t>
            </w:r>
            <w:r>
              <w:rPr>
                <w:lang w:val="en-US"/>
              </w:rPr>
              <w:t xml:space="preserve">(in [W]) </w:t>
            </w:r>
            <w:r w:rsidRPr="004C7680">
              <w:t xml:space="preserve">observed </w:t>
            </w:r>
            <w:r>
              <w:rPr>
                <w:lang w:val="en-US"/>
              </w:rPr>
              <w:t xml:space="preserve">only in </w:t>
            </w:r>
            <w:r w:rsidRPr="00043287">
              <w:rPr>
                <w:lang w:val="en-US"/>
              </w:rPr>
              <w:t xml:space="preserve">OFDM symbols </w:t>
            </w:r>
            <w:r>
              <w:rPr>
                <w:lang w:val="en-US"/>
              </w:rPr>
              <w:t>containing reference symbols</w:t>
            </w:r>
            <w:r w:rsidRPr="00043287">
              <w:rPr>
                <w:lang w:val="en-US"/>
              </w:rPr>
              <w:t xml:space="preserve"> for antenna port 0</w:t>
            </w:r>
            <w:r>
              <w:rPr>
                <w:lang w:val="en-US"/>
              </w:rPr>
              <w:t xml:space="preserve">, </w:t>
            </w:r>
            <w:r w:rsidRPr="00D6535F">
              <w:t xml:space="preserve">in the measurement bandwidth, </w:t>
            </w:r>
            <w:r>
              <w:t xml:space="preserve">over </w:t>
            </w:r>
            <w:r w:rsidRPr="002603DC">
              <w:rPr>
                <w:i/>
                <w:iCs/>
              </w:rPr>
              <w:t>N</w:t>
            </w:r>
            <w:r>
              <w:t xml:space="preserve"> number of resource blocks </w:t>
            </w:r>
            <w:r w:rsidRPr="004C7680">
              <w:t>by the UE from all sources, including co-channel serving and non-serving cells, adjacent channel interference, thermal noise etc.</w:t>
            </w:r>
            <w:r>
              <w:t xml:space="preserve"> </w:t>
            </w:r>
          </w:p>
          <w:p w:rsidR="00F7536C" w:rsidRDefault="00F7536C" w:rsidP="002A3CE8">
            <w:pPr>
              <w:pStyle w:val="TAL"/>
            </w:pPr>
          </w:p>
          <w:p w:rsidR="00F7536C" w:rsidRDefault="00F7536C" w:rsidP="002A3CE8">
            <w:pPr>
              <w:pStyle w:val="TAL"/>
            </w:pPr>
            <w:r>
              <w:t xml:space="preserve">The reference point for the </w:t>
            </w:r>
            <w:r>
              <w:rPr>
                <w:rFonts w:hint="eastAsia"/>
                <w:lang w:eastAsia="zh-CN"/>
              </w:rPr>
              <w:t>RSRQ</w:t>
            </w:r>
            <w:r>
              <w:t xml:space="preserve"> shall be the antenna connector of the UE.</w:t>
            </w:r>
          </w:p>
          <w:p w:rsidR="00F7536C" w:rsidRDefault="00F7536C" w:rsidP="002A3CE8">
            <w:pPr>
              <w:pStyle w:val="TAL"/>
            </w:pPr>
          </w:p>
          <w:p w:rsidR="00F7536C" w:rsidRPr="004C7680" w:rsidRDefault="00F7536C" w:rsidP="002A3CE8">
            <w:pPr>
              <w:pStyle w:val="TAL"/>
            </w:pPr>
            <w:r>
              <w:t>If receiver diversity is in use by the UE, the reported value shall not be lower than the corresponding RSRQ of any of the individual diversity branches.</w:t>
            </w:r>
          </w:p>
        </w:tc>
      </w:tr>
      <w:tr w:rsidR="00F7536C" w:rsidTr="00F7536C">
        <w:trPr>
          <w:cantSplit/>
          <w:jc w:val="right"/>
        </w:trPr>
        <w:tc>
          <w:tcPr>
            <w:tcW w:w="1134" w:type="dxa"/>
          </w:tcPr>
          <w:p w:rsidR="00F7536C" w:rsidRDefault="00F7536C" w:rsidP="002A3CE8">
            <w:pPr>
              <w:pStyle w:val="TAL"/>
              <w:rPr>
                <w:b/>
              </w:rPr>
            </w:pPr>
            <w:r>
              <w:rPr>
                <w:b/>
              </w:rPr>
              <w:t>Applicable for</w:t>
            </w:r>
          </w:p>
        </w:tc>
        <w:tc>
          <w:tcPr>
            <w:tcW w:w="6725" w:type="dxa"/>
          </w:tcPr>
          <w:p w:rsidR="00F7536C" w:rsidRDefault="00F7536C" w:rsidP="002A3CE8">
            <w:pPr>
              <w:pStyle w:val="TAL"/>
            </w:pPr>
            <w:r w:rsidRPr="00486914">
              <w:t>RRC_CONNECTED</w:t>
            </w:r>
            <w:r>
              <w:t xml:space="preserve"> intra-frequency,</w:t>
            </w:r>
          </w:p>
          <w:p w:rsidR="00F7536C" w:rsidRDefault="00F7536C" w:rsidP="002A3CE8">
            <w:pPr>
              <w:pStyle w:val="TAL"/>
            </w:pPr>
            <w:r w:rsidRPr="00486914">
              <w:t>RRC_CONNECTED</w:t>
            </w:r>
            <w:r>
              <w:t xml:space="preserve"> inter-frequency</w:t>
            </w:r>
          </w:p>
        </w:tc>
      </w:tr>
    </w:tbl>
    <w:p w:rsidR="00F20DE1" w:rsidRDefault="00F20DE1" w:rsidP="001400D4">
      <w:pPr>
        <w:pStyle w:val="Body"/>
        <w:rPr>
          <w:lang w:eastAsia="zh-CN"/>
        </w:rPr>
      </w:pPr>
      <w:r>
        <w:rPr>
          <w:rFonts w:hint="eastAsia"/>
          <w:lang w:eastAsia="zh-CN"/>
        </w:rPr>
        <w:t>由上述定义可知，</w:t>
      </w:r>
      <w:r>
        <w:rPr>
          <w:rFonts w:hint="eastAsia"/>
          <w:lang w:eastAsia="zh-CN"/>
        </w:rPr>
        <w:t>RSRQ</w:t>
      </w:r>
      <w:r>
        <w:rPr>
          <w:rFonts w:hint="eastAsia"/>
          <w:lang w:eastAsia="zh-CN"/>
        </w:rPr>
        <w:t>不但与承载</w:t>
      </w:r>
      <w:r>
        <w:rPr>
          <w:rFonts w:hint="eastAsia"/>
          <w:lang w:eastAsia="zh-CN"/>
        </w:rPr>
        <w:t>RS</w:t>
      </w:r>
      <w:r>
        <w:rPr>
          <w:rFonts w:hint="eastAsia"/>
          <w:lang w:eastAsia="zh-CN"/>
        </w:rPr>
        <w:t>的</w:t>
      </w:r>
      <w:r>
        <w:rPr>
          <w:rFonts w:hint="eastAsia"/>
          <w:lang w:eastAsia="zh-CN"/>
        </w:rPr>
        <w:t>RE</w:t>
      </w:r>
      <w:r>
        <w:rPr>
          <w:rFonts w:hint="eastAsia"/>
          <w:lang w:eastAsia="zh-CN"/>
        </w:rPr>
        <w:t>功率相关，还与承载用户数据的</w:t>
      </w:r>
      <w:r>
        <w:rPr>
          <w:rFonts w:hint="eastAsia"/>
          <w:lang w:eastAsia="zh-CN"/>
        </w:rPr>
        <w:t>RE</w:t>
      </w:r>
      <w:r>
        <w:rPr>
          <w:rFonts w:hint="eastAsia"/>
          <w:lang w:eastAsia="zh-CN"/>
        </w:rPr>
        <w:t>功率相关，以及邻区的干扰相关，因而</w:t>
      </w:r>
      <w:r>
        <w:rPr>
          <w:rFonts w:hint="eastAsia"/>
          <w:lang w:eastAsia="zh-CN"/>
        </w:rPr>
        <w:t>RSRQ</w:t>
      </w:r>
      <w:r>
        <w:rPr>
          <w:rFonts w:hint="eastAsia"/>
          <w:lang w:eastAsia="zh-CN"/>
        </w:rPr>
        <w:t>是随着网络负荷和干扰发生变化，网络负荷越大，干扰越大，</w:t>
      </w:r>
      <w:r>
        <w:rPr>
          <w:rFonts w:hint="eastAsia"/>
          <w:lang w:eastAsia="zh-CN"/>
        </w:rPr>
        <w:t>RSRQ</w:t>
      </w:r>
      <w:r w:rsidR="000E752C">
        <w:rPr>
          <w:rFonts w:hint="eastAsia"/>
          <w:lang w:eastAsia="zh-CN"/>
        </w:rPr>
        <w:t>测量值</w:t>
      </w:r>
      <w:r>
        <w:rPr>
          <w:rFonts w:hint="eastAsia"/>
          <w:lang w:eastAsia="zh-CN"/>
        </w:rPr>
        <w:t>越小。</w:t>
      </w:r>
    </w:p>
    <w:p w:rsidR="004D1D12" w:rsidRPr="000E596F" w:rsidRDefault="000E752C" w:rsidP="001400D4">
      <w:pPr>
        <w:pStyle w:val="Body"/>
      </w:pPr>
      <w:proofErr w:type="spellStart"/>
      <w:r w:rsidRPr="000E596F">
        <w:rPr>
          <w:rFonts w:hint="eastAsia"/>
        </w:rPr>
        <w:t>根据</w:t>
      </w:r>
      <w:r w:rsidR="000E596F" w:rsidRPr="000E596F">
        <w:rPr>
          <w:rFonts w:hint="eastAsia"/>
        </w:rPr>
        <w:t>仿真中</w:t>
      </w:r>
      <w:r w:rsidR="000E596F" w:rsidRPr="000E596F">
        <w:rPr>
          <w:rFonts w:hint="eastAsia"/>
        </w:rPr>
        <w:t>RSRQ</w:t>
      </w:r>
      <w:proofErr w:type="spellEnd"/>
      <w:r w:rsidR="000E596F" w:rsidRPr="000E596F">
        <w:rPr>
          <w:rFonts w:hint="eastAsia"/>
        </w:rPr>
        <w:t>&gt;-13.8dB</w:t>
      </w:r>
      <w:r w:rsidR="000E596F" w:rsidRPr="000E596F">
        <w:rPr>
          <w:rFonts w:hint="eastAsia"/>
        </w:rPr>
        <w:t>与</w:t>
      </w:r>
      <w:r w:rsidRPr="000E596F">
        <w:rPr>
          <w:rFonts w:hint="eastAsia"/>
        </w:rPr>
        <w:t>RS-</w:t>
      </w:r>
      <w:r w:rsidR="000E596F" w:rsidRPr="000E596F">
        <w:rPr>
          <w:rFonts w:hint="eastAsia"/>
        </w:rPr>
        <w:t>CINR&gt;0dB</w:t>
      </w:r>
      <w:r w:rsidR="000E596F" w:rsidRPr="000E596F">
        <w:rPr>
          <w:rFonts w:hint="eastAsia"/>
        </w:rPr>
        <w:t>的统计比例基本一致，要求优化中</w:t>
      </w:r>
      <w:r w:rsidR="000E596F" w:rsidRPr="000E596F">
        <w:rPr>
          <w:rFonts w:hint="eastAsia"/>
        </w:rPr>
        <w:t>RSRQ&gt;-13.8dB</w:t>
      </w:r>
      <w:r w:rsidR="000E596F" w:rsidRPr="000E596F">
        <w:rPr>
          <w:rFonts w:hint="eastAsia"/>
        </w:rPr>
        <w:t>的优化目标。</w:t>
      </w:r>
    </w:p>
    <w:p w:rsidR="00F7536C" w:rsidRPr="00F20DE1" w:rsidRDefault="009F627F" w:rsidP="001400D4">
      <w:pPr>
        <w:pStyle w:val="30"/>
      </w:pPr>
      <w:bookmarkStart w:id="17" w:name="_Toc286938519"/>
      <w:r>
        <w:rPr>
          <w:rFonts w:hint="eastAsia"/>
        </w:rPr>
        <w:t>RS-</w:t>
      </w:r>
      <w:proofErr w:type="spellStart"/>
      <w:r>
        <w:rPr>
          <w:rFonts w:hint="eastAsia"/>
        </w:rPr>
        <w:t>CINR</w:t>
      </w:r>
      <w:r>
        <w:rPr>
          <w:rFonts w:hint="eastAsia"/>
        </w:rPr>
        <w:t>解读</w:t>
      </w:r>
      <w:bookmarkEnd w:id="17"/>
      <w:proofErr w:type="spellEnd"/>
    </w:p>
    <w:p w:rsidR="00F7536C" w:rsidRDefault="004F0040" w:rsidP="001400D4">
      <w:pPr>
        <w:pStyle w:val="Body"/>
        <w:rPr>
          <w:lang w:eastAsia="zh-CN"/>
        </w:rPr>
      </w:pPr>
      <w:r>
        <w:rPr>
          <w:spacing w:val="8"/>
        </w:rPr>
        <w:t>Carrier to Interference plus Noise Ratio</w:t>
      </w:r>
      <w:r>
        <w:rPr>
          <w:rFonts w:hint="eastAsia"/>
          <w:spacing w:val="8"/>
          <w:lang w:eastAsia="zh-CN"/>
        </w:rPr>
        <w:t>（</w:t>
      </w:r>
      <w:r>
        <w:rPr>
          <w:rFonts w:hint="eastAsia"/>
          <w:lang w:eastAsia="zh-CN"/>
        </w:rPr>
        <w:t>CINR</w:t>
      </w:r>
      <w:r>
        <w:rPr>
          <w:rFonts w:hint="eastAsia"/>
          <w:lang w:eastAsia="zh-CN"/>
        </w:rPr>
        <w:t>）</w:t>
      </w:r>
      <w:r>
        <w:rPr>
          <w:lang w:eastAsia="zh-CN"/>
        </w:rPr>
        <w:t>载波干扰噪声比</w:t>
      </w:r>
      <w:r>
        <w:rPr>
          <w:rFonts w:hint="eastAsia"/>
          <w:lang w:eastAsia="zh-CN"/>
        </w:rPr>
        <w:t>，</w:t>
      </w:r>
      <w:r w:rsidR="00703F25">
        <w:rPr>
          <w:rFonts w:hint="eastAsia"/>
          <w:lang w:eastAsia="zh-CN"/>
        </w:rPr>
        <w:t>RS-CINR</w:t>
      </w:r>
      <w:r>
        <w:rPr>
          <w:rFonts w:hint="eastAsia"/>
          <w:lang w:eastAsia="zh-CN"/>
        </w:rPr>
        <w:t>在终端定义为</w:t>
      </w:r>
      <w:r w:rsidR="00703F25">
        <w:rPr>
          <w:rFonts w:hint="eastAsia"/>
          <w:lang w:eastAsia="zh-CN"/>
        </w:rPr>
        <w:t>RS</w:t>
      </w:r>
      <w:r w:rsidR="00703F25">
        <w:rPr>
          <w:rFonts w:hint="eastAsia"/>
          <w:lang w:eastAsia="zh-CN"/>
        </w:rPr>
        <w:t>有用</w:t>
      </w:r>
      <w:proofErr w:type="spellStart"/>
      <w:r>
        <w:t>信号与干扰</w:t>
      </w:r>
      <w:proofErr w:type="spellEnd"/>
      <w:r>
        <w:t>(</w:t>
      </w:r>
      <w:proofErr w:type="spellStart"/>
      <w:r>
        <w:t>或噪声或干扰加噪声</w:t>
      </w:r>
      <w:proofErr w:type="spellEnd"/>
      <w:r>
        <w:t>)</w:t>
      </w:r>
      <w:proofErr w:type="spellStart"/>
      <w:r>
        <w:t>相比强度</w:t>
      </w:r>
      <w:proofErr w:type="spellEnd"/>
      <w:r w:rsidR="00703F25">
        <w:rPr>
          <w:rFonts w:hint="eastAsia"/>
          <w:lang w:eastAsia="zh-CN"/>
        </w:rPr>
        <w:t>。</w:t>
      </w:r>
    </w:p>
    <w:p w:rsidR="00703F25" w:rsidRPr="00703F25" w:rsidRDefault="00703F25" w:rsidP="001400D4">
      <w:pPr>
        <w:pStyle w:val="Body"/>
        <w:rPr>
          <w:lang w:eastAsia="zh-CN"/>
        </w:rPr>
      </w:pPr>
      <w:r>
        <w:rPr>
          <w:rFonts w:hint="eastAsia"/>
          <w:lang w:eastAsia="zh-CN"/>
        </w:rPr>
        <w:t>在仿真工具</w:t>
      </w:r>
      <w:r>
        <w:rPr>
          <w:rFonts w:hint="eastAsia"/>
          <w:lang w:eastAsia="zh-CN"/>
        </w:rPr>
        <w:t>CNP</w:t>
      </w:r>
      <w:r>
        <w:rPr>
          <w:rFonts w:hint="eastAsia"/>
          <w:lang w:eastAsia="zh-CN"/>
        </w:rPr>
        <w:t>中，</w:t>
      </w:r>
      <w:r>
        <w:rPr>
          <w:rFonts w:hint="eastAsia"/>
          <w:lang w:eastAsia="zh-CN"/>
        </w:rPr>
        <w:t>RS-CINR=</w:t>
      </w:r>
      <w:r w:rsidRPr="00703F25">
        <w:rPr>
          <w:rFonts w:hint="eastAsia"/>
          <w:lang w:eastAsia="zh-CN"/>
        </w:rPr>
        <w:t>服务小区</w:t>
      </w:r>
      <w:r w:rsidRPr="00703F25">
        <w:rPr>
          <w:lang w:eastAsia="zh-CN"/>
        </w:rPr>
        <w:t>RSRP/(</w:t>
      </w:r>
      <w:r w:rsidRPr="00703F25">
        <w:rPr>
          <w:rFonts w:hint="eastAsia"/>
          <w:lang w:eastAsia="zh-CN"/>
        </w:rPr>
        <w:t>邻接小区</w:t>
      </w:r>
      <w:r w:rsidRPr="00703F25">
        <w:rPr>
          <w:lang w:eastAsia="zh-CN"/>
        </w:rPr>
        <w:t>RSRP</w:t>
      </w:r>
      <w:r w:rsidR="004B3CEC">
        <w:rPr>
          <w:rFonts w:hint="eastAsia"/>
          <w:lang w:eastAsia="zh-CN"/>
        </w:rPr>
        <w:t>之和</w:t>
      </w:r>
      <w:r w:rsidRPr="00703F25">
        <w:rPr>
          <w:lang w:eastAsia="zh-CN"/>
        </w:rPr>
        <w:t>+N)</w:t>
      </w:r>
      <w:r>
        <w:rPr>
          <w:rFonts w:hint="eastAsia"/>
          <w:lang w:eastAsia="zh-CN"/>
        </w:rPr>
        <w:t>，</w:t>
      </w:r>
      <w:r>
        <w:rPr>
          <w:rFonts w:hint="eastAsia"/>
          <w:lang w:eastAsia="zh-CN"/>
        </w:rPr>
        <w:t>N</w:t>
      </w:r>
      <w:r>
        <w:rPr>
          <w:rFonts w:hint="eastAsia"/>
          <w:lang w:eastAsia="zh-CN"/>
        </w:rPr>
        <w:t>为热噪声功率。</w:t>
      </w:r>
    </w:p>
    <w:p w:rsidR="009F627F" w:rsidRPr="006052AD" w:rsidRDefault="00C357D8" w:rsidP="001400D4">
      <w:pPr>
        <w:pStyle w:val="Body"/>
        <w:rPr>
          <w:lang w:eastAsia="zh-CN"/>
        </w:rPr>
      </w:pPr>
      <w:r w:rsidRPr="00AB30F4">
        <w:rPr>
          <w:rFonts w:hint="eastAsia"/>
          <w:lang w:eastAsia="zh-CN"/>
        </w:rPr>
        <w:t>RS-CINR</w:t>
      </w:r>
      <w:r w:rsidRPr="00AB30F4">
        <w:rPr>
          <w:lang w:eastAsia="zh-CN"/>
        </w:rPr>
        <w:t>指示信道</w:t>
      </w:r>
      <w:r w:rsidR="001357BE" w:rsidRPr="00AB30F4">
        <w:rPr>
          <w:rFonts w:hint="eastAsia"/>
          <w:lang w:eastAsia="zh-CN"/>
        </w:rPr>
        <w:t>覆盖</w:t>
      </w:r>
      <w:r w:rsidRPr="00AB30F4">
        <w:rPr>
          <w:lang w:eastAsia="zh-CN"/>
        </w:rPr>
        <w:t>质量好坏的参数</w:t>
      </w:r>
      <w:r w:rsidRPr="00AB30F4">
        <w:rPr>
          <w:rFonts w:hint="eastAsia"/>
          <w:lang w:eastAsia="zh-CN"/>
        </w:rPr>
        <w:t>。</w:t>
      </w:r>
      <w:r w:rsidR="006052AD" w:rsidRPr="00AB30F4">
        <w:rPr>
          <w:rFonts w:hint="eastAsia"/>
          <w:lang w:eastAsia="zh-CN"/>
        </w:rPr>
        <w:t>按照中国移动各个实验局的测试结果表明，在</w:t>
      </w:r>
      <w:r w:rsidR="006052AD" w:rsidRPr="00AB30F4">
        <w:rPr>
          <w:rFonts w:hint="eastAsia"/>
          <w:lang w:eastAsia="zh-CN"/>
        </w:rPr>
        <w:t>RS-CINR&gt;0dB</w:t>
      </w:r>
      <w:r w:rsidR="006052AD" w:rsidRPr="00AB30F4">
        <w:rPr>
          <w:rFonts w:hint="eastAsia"/>
          <w:lang w:eastAsia="zh-CN"/>
        </w:rPr>
        <w:t>的环境下，其业务性能达到要求</w:t>
      </w:r>
      <w:r w:rsidR="006052AD">
        <w:rPr>
          <w:rFonts w:hint="eastAsia"/>
          <w:lang w:eastAsia="zh-CN"/>
        </w:rPr>
        <w:t>。</w:t>
      </w:r>
    </w:p>
    <w:p w:rsidR="00703F25" w:rsidRDefault="007464CB" w:rsidP="001400D4">
      <w:pPr>
        <w:pStyle w:val="30"/>
      </w:pPr>
      <w:bookmarkStart w:id="18" w:name="_Toc286938520"/>
      <w:r>
        <w:rPr>
          <w:rFonts w:hint="eastAsia"/>
        </w:rPr>
        <w:t>PDCCH SINR</w:t>
      </w:r>
      <w:bookmarkEnd w:id="18"/>
    </w:p>
    <w:p w:rsidR="007464CB" w:rsidRDefault="007464CB" w:rsidP="001400D4">
      <w:pPr>
        <w:pStyle w:val="Body"/>
      </w:pPr>
      <w:proofErr w:type="spellStart"/>
      <w:r>
        <w:rPr>
          <w:rFonts w:hint="eastAsia"/>
        </w:rPr>
        <w:t>SINR</w:t>
      </w:r>
      <w:r>
        <w:rPr>
          <w:rFonts w:hint="eastAsia"/>
        </w:rPr>
        <w:t>：</w:t>
      </w:r>
      <w:r w:rsidRPr="00920F87">
        <w:t>信号与干扰加噪声比</w:t>
      </w:r>
      <w:proofErr w:type="spellEnd"/>
      <w:r w:rsidRPr="00920F87">
        <w:t xml:space="preserve"> </w:t>
      </w:r>
      <w:r w:rsidRPr="00920F87">
        <w:t>（</w:t>
      </w:r>
      <w:r w:rsidRPr="00920F87">
        <w:t>Signal to Interference plus Noise Ratio</w:t>
      </w:r>
      <w:r w:rsidRPr="00920F87">
        <w:t>）</w:t>
      </w:r>
      <w:r>
        <w:rPr>
          <w:rFonts w:hint="eastAsia"/>
        </w:rPr>
        <w:t>，</w:t>
      </w:r>
      <w:proofErr w:type="spellStart"/>
      <w:r w:rsidRPr="00920F87">
        <w:t>是指接收</w:t>
      </w:r>
      <w:r>
        <w:t>到的有用信号的强度与接收到的干扰信号（噪声和干扰）的强度的比值</w:t>
      </w:r>
      <w:proofErr w:type="spellEnd"/>
      <w:r>
        <w:rPr>
          <w:rFonts w:hint="eastAsia"/>
        </w:rPr>
        <w:t>。</w:t>
      </w:r>
    </w:p>
    <w:p w:rsidR="007464CB" w:rsidRDefault="007464CB" w:rsidP="001400D4">
      <w:pPr>
        <w:pStyle w:val="Body"/>
        <w:rPr>
          <w:lang w:eastAsia="zh-CN"/>
        </w:rPr>
      </w:pPr>
      <w:r>
        <w:rPr>
          <w:rFonts w:hint="eastAsia"/>
          <w:lang w:eastAsia="zh-CN"/>
        </w:rPr>
        <w:lastRenderedPageBreak/>
        <w:t>一般计算公式为：</w:t>
      </w:r>
      <w:r>
        <w:rPr>
          <w:rFonts w:hint="eastAsia"/>
          <w:lang w:eastAsia="zh-CN"/>
        </w:rPr>
        <w:t>PDCCH SINR =</w:t>
      </w:r>
      <w:r>
        <w:rPr>
          <w:rFonts w:hint="eastAsia"/>
          <w:lang w:eastAsia="zh-CN"/>
        </w:rPr>
        <w:t>（所属最佳服务小区的信道接收功率</w:t>
      </w:r>
      <w:r>
        <w:rPr>
          <w:rFonts w:hint="eastAsia"/>
          <w:lang w:eastAsia="zh-CN"/>
        </w:rPr>
        <w:t xml:space="preserve"> / </w:t>
      </w:r>
      <w:r>
        <w:rPr>
          <w:rFonts w:hint="eastAsia"/>
          <w:lang w:eastAsia="zh-CN"/>
        </w:rPr>
        <w:t>覆盖小区信道在该处的干扰）。</w:t>
      </w:r>
    </w:p>
    <w:p w:rsidR="00A746E3" w:rsidRDefault="001357BE" w:rsidP="001400D4">
      <w:pPr>
        <w:pStyle w:val="Body"/>
      </w:pPr>
      <w:r>
        <w:rPr>
          <w:rFonts w:hint="eastAsia"/>
        </w:rPr>
        <w:t>PDCCH SINR</w:t>
      </w:r>
      <w:r>
        <w:rPr>
          <w:rFonts w:hint="eastAsia"/>
        </w:rPr>
        <w:t>指示</w:t>
      </w:r>
      <w:r>
        <w:rPr>
          <w:rFonts w:hint="eastAsia"/>
        </w:rPr>
        <w:t>PDCCH</w:t>
      </w:r>
      <w:r>
        <w:rPr>
          <w:rFonts w:hint="eastAsia"/>
        </w:rPr>
        <w:t>信道质量的好坏。</w:t>
      </w:r>
      <w:r w:rsidR="00A746E3">
        <w:rPr>
          <w:rFonts w:hint="eastAsia"/>
        </w:rPr>
        <w:t>3GPP 36.101</w:t>
      </w:r>
      <w:r w:rsidR="00A746E3">
        <w:rPr>
          <w:rFonts w:hint="eastAsia"/>
        </w:rPr>
        <w:t>中定义了</w:t>
      </w:r>
      <w:r w:rsidR="00A746E3">
        <w:rPr>
          <w:rFonts w:hint="eastAsia"/>
        </w:rPr>
        <w:t>PDCCH</w:t>
      </w:r>
      <w:r w:rsidR="00A746E3">
        <w:rPr>
          <w:rFonts w:hint="eastAsia"/>
        </w:rPr>
        <w:t>信道解调门限，如下表所示：</w:t>
      </w:r>
    </w:p>
    <w:p w:rsidR="00A746E3" w:rsidRDefault="0042280F" w:rsidP="0042280F">
      <w:pPr>
        <w:pStyle w:val="a5"/>
      </w:pPr>
      <w:r>
        <w:rPr>
          <w:rFonts w:hint="eastAsia"/>
        </w:rPr>
        <w:t>表</w:t>
      </w:r>
      <w:r>
        <w:rPr>
          <w:rFonts w:hint="eastAsia"/>
        </w:rPr>
        <w:t xml:space="preserve">2-1 </w:t>
      </w:r>
      <w:r w:rsidR="00A746E3">
        <w:t>Minimum performance PDCCH/PCFICH</w:t>
      </w:r>
    </w:p>
    <w:tbl>
      <w:tblPr>
        <w:tblW w:w="7500" w:type="dxa"/>
        <w:jc w:val="right"/>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1"/>
        <w:gridCol w:w="1283"/>
        <w:gridCol w:w="1574"/>
        <w:gridCol w:w="1145"/>
        <w:gridCol w:w="1288"/>
        <w:gridCol w:w="1289"/>
      </w:tblGrid>
      <w:tr w:rsidR="00A746E3" w:rsidTr="00A746E3">
        <w:trPr>
          <w:trHeight w:val="209"/>
          <w:jc w:val="right"/>
        </w:trPr>
        <w:tc>
          <w:tcPr>
            <w:tcW w:w="921" w:type="dxa"/>
            <w:vMerge w:val="restart"/>
          </w:tcPr>
          <w:p w:rsidR="00A746E3" w:rsidRDefault="00A746E3" w:rsidP="00A746E3">
            <w:pPr>
              <w:pStyle w:val="TAH"/>
            </w:pPr>
            <w:r>
              <w:t>Test number</w:t>
            </w:r>
          </w:p>
        </w:tc>
        <w:tc>
          <w:tcPr>
            <w:tcW w:w="1283" w:type="dxa"/>
            <w:vMerge w:val="restart"/>
          </w:tcPr>
          <w:p w:rsidR="00A746E3" w:rsidRDefault="00A746E3" w:rsidP="00A746E3">
            <w:pPr>
              <w:pStyle w:val="TAH"/>
            </w:pPr>
            <w:r>
              <w:t xml:space="preserve">Bandwidth  </w:t>
            </w:r>
          </w:p>
        </w:tc>
        <w:tc>
          <w:tcPr>
            <w:tcW w:w="1574" w:type="dxa"/>
          </w:tcPr>
          <w:p w:rsidR="00A746E3" w:rsidRDefault="00A746E3" w:rsidP="00A746E3">
            <w:pPr>
              <w:pStyle w:val="TAH"/>
            </w:pPr>
            <w:r>
              <w:t>Aggregation level</w:t>
            </w:r>
          </w:p>
        </w:tc>
        <w:tc>
          <w:tcPr>
            <w:tcW w:w="1145" w:type="dxa"/>
            <w:vMerge w:val="restart"/>
          </w:tcPr>
          <w:p w:rsidR="00A746E3" w:rsidRDefault="00A746E3" w:rsidP="00A746E3">
            <w:pPr>
              <w:pStyle w:val="TAH"/>
            </w:pPr>
            <w:r>
              <w:t>Reference Channel</w:t>
            </w:r>
          </w:p>
        </w:tc>
        <w:tc>
          <w:tcPr>
            <w:tcW w:w="2577" w:type="dxa"/>
            <w:gridSpan w:val="2"/>
          </w:tcPr>
          <w:p w:rsidR="00A746E3" w:rsidRDefault="00A746E3" w:rsidP="00A746E3">
            <w:pPr>
              <w:pStyle w:val="TAH"/>
            </w:pPr>
            <w:r>
              <w:t>Reference value</w:t>
            </w:r>
          </w:p>
        </w:tc>
      </w:tr>
      <w:tr w:rsidR="00A746E3" w:rsidTr="00A746E3">
        <w:trPr>
          <w:trHeight w:val="209"/>
          <w:jc w:val="right"/>
        </w:trPr>
        <w:tc>
          <w:tcPr>
            <w:tcW w:w="921" w:type="dxa"/>
            <w:vMerge/>
          </w:tcPr>
          <w:p w:rsidR="00A746E3" w:rsidRDefault="00A746E3" w:rsidP="00A746E3">
            <w:pPr>
              <w:pStyle w:val="TAC"/>
            </w:pPr>
          </w:p>
        </w:tc>
        <w:tc>
          <w:tcPr>
            <w:tcW w:w="1283" w:type="dxa"/>
            <w:vMerge/>
          </w:tcPr>
          <w:p w:rsidR="00A746E3" w:rsidRDefault="00A746E3" w:rsidP="00A746E3">
            <w:pPr>
              <w:pStyle w:val="TAC"/>
            </w:pPr>
          </w:p>
        </w:tc>
        <w:tc>
          <w:tcPr>
            <w:tcW w:w="1574" w:type="dxa"/>
          </w:tcPr>
          <w:p w:rsidR="00A746E3" w:rsidRPr="00A7221F" w:rsidRDefault="00A746E3" w:rsidP="00A746E3">
            <w:pPr>
              <w:pStyle w:val="TAC"/>
            </w:pPr>
          </w:p>
        </w:tc>
        <w:tc>
          <w:tcPr>
            <w:tcW w:w="1145" w:type="dxa"/>
            <w:vMerge/>
          </w:tcPr>
          <w:p w:rsidR="00A746E3" w:rsidRPr="00A7221F" w:rsidRDefault="00A746E3" w:rsidP="00A746E3">
            <w:pPr>
              <w:pStyle w:val="TAC"/>
            </w:pPr>
          </w:p>
        </w:tc>
        <w:tc>
          <w:tcPr>
            <w:tcW w:w="1288" w:type="dxa"/>
          </w:tcPr>
          <w:p w:rsidR="00A746E3" w:rsidRDefault="00A746E3" w:rsidP="00A746E3">
            <w:pPr>
              <w:pStyle w:val="TAH"/>
            </w:pPr>
            <w:r>
              <w:t>Pm-</w:t>
            </w:r>
            <w:proofErr w:type="spellStart"/>
            <w:r>
              <w:t>dsg</w:t>
            </w:r>
            <w:proofErr w:type="spellEnd"/>
            <w:r>
              <w:t xml:space="preserve"> (%)</w:t>
            </w:r>
          </w:p>
        </w:tc>
        <w:tc>
          <w:tcPr>
            <w:tcW w:w="1289" w:type="dxa"/>
          </w:tcPr>
          <w:p w:rsidR="00A746E3" w:rsidRDefault="00A746E3" w:rsidP="00A746E3">
            <w:pPr>
              <w:pStyle w:val="TAH"/>
            </w:pPr>
            <w:r>
              <w:t>SNR</w:t>
            </w:r>
            <w:r w:rsidDel="005B3479">
              <w:t xml:space="preserve"> </w:t>
            </w:r>
            <w:r>
              <w:t>(dB)</w:t>
            </w:r>
          </w:p>
        </w:tc>
      </w:tr>
      <w:tr w:rsidR="00A746E3" w:rsidTr="00A746E3">
        <w:trPr>
          <w:trHeight w:val="106"/>
          <w:jc w:val="right"/>
        </w:trPr>
        <w:tc>
          <w:tcPr>
            <w:tcW w:w="921" w:type="dxa"/>
            <w:shd w:val="clear" w:color="auto" w:fill="auto"/>
          </w:tcPr>
          <w:p w:rsidR="00A746E3" w:rsidRDefault="00A746E3" w:rsidP="00A746E3">
            <w:pPr>
              <w:pStyle w:val="TAC"/>
            </w:pPr>
            <w:r>
              <w:t xml:space="preserve">1 </w:t>
            </w:r>
          </w:p>
        </w:tc>
        <w:tc>
          <w:tcPr>
            <w:tcW w:w="1283" w:type="dxa"/>
            <w:shd w:val="clear" w:color="auto" w:fill="auto"/>
          </w:tcPr>
          <w:p w:rsidR="00A746E3" w:rsidRDefault="00A746E3" w:rsidP="00A746E3">
            <w:pPr>
              <w:pStyle w:val="TAC"/>
            </w:pPr>
            <w:r>
              <w:t>10 MHz</w:t>
            </w:r>
          </w:p>
        </w:tc>
        <w:tc>
          <w:tcPr>
            <w:tcW w:w="1574" w:type="dxa"/>
          </w:tcPr>
          <w:p w:rsidR="00A746E3" w:rsidRDefault="00A746E3" w:rsidP="00A746E3">
            <w:pPr>
              <w:pStyle w:val="TAC"/>
            </w:pPr>
            <w:r>
              <w:t>8 CCE</w:t>
            </w:r>
          </w:p>
        </w:tc>
        <w:tc>
          <w:tcPr>
            <w:tcW w:w="1145" w:type="dxa"/>
            <w:shd w:val="clear" w:color="auto" w:fill="auto"/>
          </w:tcPr>
          <w:p w:rsidR="00A746E3" w:rsidRDefault="00A746E3" w:rsidP="00A746E3">
            <w:pPr>
              <w:pStyle w:val="TAC"/>
            </w:pPr>
            <w:r>
              <w:t>R.15 TDD</w:t>
            </w:r>
          </w:p>
        </w:tc>
        <w:tc>
          <w:tcPr>
            <w:tcW w:w="1288" w:type="dxa"/>
          </w:tcPr>
          <w:p w:rsidR="00A746E3" w:rsidRDefault="00A746E3" w:rsidP="00A746E3">
            <w:pPr>
              <w:pStyle w:val="TAC"/>
            </w:pPr>
            <w:r>
              <w:t>1</w:t>
            </w:r>
          </w:p>
        </w:tc>
        <w:tc>
          <w:tcPr>
            <w:tcW w:w="1289" w:type="dxa"/>
          </w:tcPr>
          <w:p w:rsidR="00A746E3" w:rsidRDefault="00A746E3" w:rsidP="00A746E3">
            <w:pPr>
              <w:pStyle w:val="TAC"/>
            </w:pPr>
            <w:r>
              <w:t xml:space="preserve">-1.6 </w:t>
            </w:r>
          </w:p>
        </w:tc>
      </w:tr>
      <w:tr w:rsidR="0042280F" w:rsidTr="00A746E3">
        <w:trPr>
          <w:trHeight w:val="106"/>
          <w:jc w:val="right"/>
        </w:trPr>
        <w:tc>
          <w:tcPr>
            <w:tcW w:w="921" w:type="dxa"/>
            <w:shd w:val="clear" w:color="auto" w:fill="auto"/>
          </w:tcPr>
          <w:p w:rsidR="0042280F" w:rsidRDefault="0042280F" w:rsidP="00A746E3">
            <w:pPr>
              <w:pStyle w:val="TAC"/>
              <w:rPr>
                <w:lang w:eastAsia="zh-CN"/>
              </w:rPr>
            </w:pPr>
            <w:r>
              <w:rPr>
                <w:rFonts w:hint="eastAsia"/>
                <w:lang w:eastAsia="zh-CN"/>
              </w:rPr>
              <w:t>2</w:t>
            </w:r>
          </w:p>
        </w:tc>
        <w:tc>
          <w:tcPr>
            <w:tcW w:w="1283" w:type="dxa"/>
            <w:shd w:val="clear" w:color="auto" w:fill="auto"/>
          </w:tcPr>
          <w:p w:rsidR="0042280F" w:rsidRDefault="0042280F" w:rsidP="0042280F">
            <w:pPr>
              <w:pStyle w:val="TAC"/>
              <w:rPr>
                <w:lang w:eastAsia="zh-CN"/>
              </w:rPr>
            </w:pPr>
            <w:r>
              <w:t>10 MHz</w:t>
            </w:r>
          </w:p>
        </w:tc>
        <w:tc>
          <w:tcPr>
            <w:tcW w:w="1574" w:type="dxa"/>
          </w:tcPr>
          <w:p w:rsidR="0042280F" w:rsidRDefault="0042280F" w:rsidP="00A746E3">
            <w:pPr>
              <w:pStyle w:val="TAC"/>
            </w:pPr>
            <w:r>
              <w:rPr>
                <w:rFonts w:hint="eastAsia"/>
                <w:lang w:eastAsia="zh-CN"/>
              </w:rPr>
              <w:t>4</w:t>
            </w:r>
            <w:r>
              <w:t>CCE</w:t>
            </w:r>
          </w:p>
        </w:tc>
        <w:tc>
          <w:tcPr>
            <w:tcW w:w="1145" w:type="dxa"/>
            <w:shd w:val="clear" w:color="auto" w:fill="auto"/>
          </w:tcPr>
          <w:p w:rsidR="0042280F" w:rsidRDefault="0042280F" w:rsidP="00A746E3">
            <w:pPr>
              <w:pStyle w:val="TAC"/>
            </w:pPr>
            <w:r>
              <w:t>R.1</w:t>
            </w:r>
            <w:r>
              <w:rPr>
                <w:rFonts w:hint="eastAsia"/>
                <w:lang w:eastAsia="zh-CN"/>
              </w:rPr>
              <w:t>7</w:t>
            </w:r>
            <w:r>
              <w:t xml:space="preserve"> TDD</w:t>
            </w:r>
          </w:p>
        </w:tc>
        <w:tc>
          <w:tcPr>
            <w:tcW w:w="1288" w:type="dxa"/>
          </w:tcPr>
          <w:p w:rsidR="0042280F" w:rsidRDefault="0042280F" w:rsidP="00A746E3">
            <w:pPr>
              <w:pStyle w:val="TAC"/>
              <w:rPr>
                <w:lang w:eastAsia="zh-CN"/>
              </w:rPr>
            </w:pPr>
            <w:r>
              <w:rPr>
                <w:rFonts w:hint="eastAsia"/>
                <w:lang w:eastAsia="zh-CN"/>
              </w:rPr>
              <w:t>1</w:t>
            </w:r>
          </w:p>
        </w:tc>
        <w:tc>
          <w:tcPr>
            <w:tcW w:w="1289" w:type="dxa"/>
          </w:tcPr>
          <w:p w:rsidR="0042280F" w:rsidRDefault="0042280F" w:rsidP="00A746E3">
            <w:pPr>
              <w:pStyle w:val="TAC"/>
              <w:rPr>
                <w:lang w:eastAsia="zh-CN"/>
              </w:rPr>
            </w:pPr>
            <w:r>
              <w:rPr>
                <w:rFonts w:hint="eastAsia"/>
                <w:lang w:eastAsia="zh-CN"/>
              </w:rPr>
              <w:t>1.2</w:t>
            </w:r>
          </w:p>
        </w:tc>
      </w:tr>
      <w:tr w:rsidR="0042280F" w:rsidTr="00A746E3">
        <w:trPr>
          <w:trHeight w:val="106"/>
          <w:jc w:val="right"/>
        </w:trPr>
        <w:tc>
          <w:tcPr>
            <w:tcW w:w="921" w:type="dxa"/>
            <w:shd w:val="clear" w:color="auto" w:fill="auto"/>
          </w:tcPr>
          <w:p w:rsidR="0042280F" w:rsidRDefault="0042280F" w:rsidP="00A746E3">
            <w:pPr>
              <w:pStyle w:val="TAC"/>
              <w:rPr>
                <w:lang w:eastAsia="zh-CN"/>
              </w:rPr>
            </w:pPr>
            <w:r>
              <w:rPr>
                <w:rFonts w:hint="eastAsia"/>
                <w:lang w:eastAsia="zh-CN"/>
              </w:rPr>
              <w:t>3</w:t>
            </w:r>
          </w:p>
        </w:tc>
        <w:tc>
          <w:tcPr>
            <w:tcW w:w="1283" w:type="dxa"/>
            <w:shd w:val="clear" w:color="auto" w:fill="auto"/>
          </w:tcPr>
          <w:p w:rsidR="0042280F" w:rsidRDefault="0042280F" w:rsidP="00757EDB">
            <w:pPr>
              <w:pStyle w:val="TAC"/>
              <w:rPr>
                <w:lang w:eastAsia="zh-CN"/>
              </w:rPr>
            </w:pPr>
            <w:r>
              <w:t>10 MHz</w:t>
            </w:r>
          </w:p>
        </w:tc>
        <w:tc>
          <w:tcPr>
            <w:tcW w:w="1574" w:type="dxa"/>
          </w:tcPr>
          <w:p w:rsidR="0042280F" w:rsidRDefault="0042280F" w:rsidP="00757EDB">
            <w:pPr>
              <w:pStyle w:val="TAC"/>
            </w:pPr>
            <w:r>
              <w:rPr>
                <w:rFonts w:hint="eastAsia"/>
                <w:lang w:eastAsia="zh-CN"/>
              </w:rPr>
              <w:t>2</w:t>
            </w:r>
            <w:r>
              <w:t>CCE</w:t>
            </w:r>
          </w:p>
        </w:tc>
        <w:tc>
          <w:tcPr>
            <w:tcW w:w="1145" w:type="dxa"/>
            <w:shd w:val="clear" w:color="auto" w:fill="auto"/>
          </w:tcPr>
          <w:p w:rsidR="0042280F" w:rsidRDefault="0042280F" w:rsidP="00757EDB">
            <w:pPr>
              <w:pStyle w:val="TAC"/>
            </w:pPr>
            <w:r>
              <w:t>R.1</w:t>
            </w:r>
            <w:r>
              <w:rPr>
                <w:rFonts w:hint="eastAsia"/>
                <w:lang w:eastAsia="zh-CN"/>
              </w:rPr>
              <w:t>6</w:t>
            </w:r>
            <w:r>
              <w:t xml:space="preserve"> TDD</w:t>
            </w:r>
          </w:p>
        </w:tc>
        <w:tc>
          <w:tcPr>
            <w:tcW w:w="1288" w:type="dxa"/>
          </w:tcPr>
          <w:p w:rsidR="0042280F" w:rsidRDefault="0042280F" w:rsidP="00757EDB">
            <w:pPr>
              <w:pStyle w:val="TAC"/>
              <w:rPr>
                <w:lang w:eastAsia="zh-CN"/>
              </w:rPr>
            </w:pPr>
            <w:r>
              <w:rPr>
                <w:rFonts w:hint="eastAsia"/>
                <w:lang w:eastAsia="zh-CN"/>
              </w:rPr>
              <w:t>1</w:t>
            </w:r>
          </w:p>
        </w:tc>
        <w:tc>
          <w:tcPr>
            <w:tcW w:w="1289" w:type="dxa"/>
          </w:tcPr>
          <w:p w:rsidR="0042280F" w:rsidRDefault="0042280F" w:rsidP="00757EDB">
            <w:pPr>
              <w:pStyle w:val="TAC"/>
              <w:rPr>
                <w:lang w:eastAsia="zh-CN"/>
              </w:rPr>
            </w:pPr>
            <w:r>
              <w:rPr>
                <w:rFonts w:hint="eastAsia"/>
                <w:lang w:eastAsia="zh-CN"/>
              </w:rPr>
              <w:t>4.2</w:t>
            </w:r>
          </w:p>
        </w:tc>
      </w:tr>
    </w:tbl>
    <w:p w:rsidR="0042280F" w:rsidRDefault="002E7DE2" w:rsidP="001400D4">
      <w:pPr>
        <w:pStyle w:val="Body"/>
      </w:pPr>
      <w:r>
        <w:rPr>
          <w:rFonts w:hint="eastAsia"/>
        </w:rPr>
        <w:t>中兴通信的</w:t>
      </w:r>
      <w:r>
        <w:rPr>
          <w:rFonts w:hint="eastAsia"/>
        </w:rPr>
        <w:t>TD-LTE</w:t>
      </w:r>
      <w:r>
        <w:rPr>
          <w:rFonts w:hint="eastAsia"/>
        </w:rPr>
        <w:t>系统中，</w:t>
      </w:r>
      <w:r>
        <w:rPr>
          <w:rFonts w:hint="eastAsia"/>
        </w:rPr>
        <w:t>PDCCH</w:t>
      </w:r>
      <w:r>
        <w:rPr>
          <w:rFonts w:hint="eastAsia"/>
        </w:rPr>
        <w:t>的</w:t>
      </w:r>
      <w:r>
        <w:rPr>
          <w:rFonts w:hint="eastAsia"/>
        </w:rPr>
        <w:t>CCE</w:t>
      </w:r>
      <w:r>
        <w:rPr>
          <w:rFonts w:hint="eastAsia"/>
        </w:rPr>
        <w:t>聚合度是根据信道质量自适应的，在信道持续恶化会采用</w:t>
      </w:r>
      <w:r>
        <w:rPr>
          <w:rFonts w:hint="eastAsia"/>
        </w:rPr>
        <w:t>8CCE</w:t>
      </w:r>
      <w:r>
        <w:rPr>
          <w:rFonts w:hint="eastAsia"/>
        </w:rPr>
        <w:t>的配置方式，</w:t>
      </w:r>
      <w:r w:rsidR="00AB30F4">
        <w:rPr>
          <w:rFonts w:hint="eastAsia"/>
        </w:rPr>
        <w:t>那么</w:t>
      </w:r>
      <w:r w:rsidR="00AB30F4">
        <w:rPr>
          <w:rFonts w:hint="eastAsia"/>
        </w:rPr>
        <w:t>PDCCH SINR</w:t>
      </w:r>
      <w:r w:rsidR="00AB30F4">
        <w:rPr>
          <w:rFonts w:hint="eastAsia"/>
        </w:rPr>
        <w:t>满足大于</w:t>
      </w:r>
      <w:r w:rsidR="00AB30F4">
        <w:rPr>
          <w:rFonts w:hint="eastAsia"/>
        </w:rPr>
        <w:t>-1.6dB</w:t>
      </w:r>
      <w:r w:rsidR="00AB30F4">
        <w:rPr>
          <w:rFonts w:hint="eastAsia"/>
        </w:rPr>
        <w:t>即可。</w:t>
      </w:r>
    </w:p>
    <w:p w:rsidR="004568A7" w:rsidRDefault="00633FE4" w:rsidP="001400D4">
      <w:pPr>
        <w:pStyle w:val="13"/>
      </w:pPr>
      <w:bookmarkStart w:id="19" w:name="_Toc286938521"/>
      <w:proofErr w:type="spellStart"/>
      <w:r>
        <w:rPr>
          <w:rFonts w:hint="eastAsia"/>
        </w:rPr>
        <w:t>覆盖优化工具</w:t>
      </w:r>
      <w:bookmarkEnd w:id="19"/>
      <w:proofErr w:type="spellEnd"/>
    </w:p>
    <w:p w:rsidR="00633FE4" w:rsidRDefault="00633FE4" w:rsidP="001400D4">
      <w:pPr>
        <w:pStyle w:val="Body"/>
        <w:rPr>
          <w:lang w:eastAsia="zh-CN"/>
        </w:rPr>
      </w:pPr>
      <w:r>
        <w:rPr>
          <w:rFonts w:hint="eastAsia"/>
          <w:lang w:eastAsia="zh-CN"/>
        </w:rPr>
        <w:t>覆盖优化的工具分为覆盖测试工具、分析工具以及优化调整工具。</w:t>
      </w:r>
    </w:p>
    <w:p w:rsidR="00883508" w:rsidRDefault="00633FE4" w:rsidP="001400D4">
      <w:pPr>
        <w:pStyle w:val="Body"/>
      </w:pPr>
      <w:r>
        <w:rPr>
          <w:rFonts w:hint="eastAsia"/>
          <w:lang w:eastAsia="zh-CN"/>
        </w:rPr>
        <w:t>覆盖测试工具：在单站、簇覆盖优化时，采用</w:t>
      </w:r>
      <w:r>
        <w:rPr>
          <w:rFonts w:hint="eastAsia"/>
          <w:lang w:eastAsia="zh-CN"/>
        </w:rPr>
        <w:t>CNT+UE</w:t>
      </w:r>
      <w:r>
        <w:rPr>
          <w:rFonts w:hint="eastAsia"/>
          <w:lang w:eastAsia="zh-CN"/>
        </w:rPr>
        <w:t>在</w:t>
      </w:r>
      <w:r>
        <w:rPr>
          <w:rFonts w:hint="eastAsia"/>
          <w:lang w:eastAsia="zh-CN"/>
        </w:rPr>
        <w:t>IDLE</w:t>
      </w:r>
      <w:r>
        <w:rPr>
          <w:rFonts w:hint="eastAsia"/>
          <w:lang w:eastAsia="zh-CN"/>
        </w:rPr>
        <w:t>或业务状态下进行覆盖测试，在开展片区覆盖优化时，测试的工具优先采用反向覆盖测试系统，其次选择</w:t>
      </w:r>
      <w:r>
        <w:rPr>
          <w:rFonts w:hint="eastAsia"/>
          <w:lang w:eastAsia="zh-CN"/>
        </w:rPr>
        <w:t>SCANNER</w:t>
      </w:r>
      <w:r>
        <w:rPr>
          <w:rFonts w:hint="eastAsia"/>
          <w:lang w:eastAsia="zh-CN"/>
        </w:rPr>
        <w:t>，并且天线放在车内。</w:t>
      </w:r>
      <w:proofErr w:type="spellStart"/>
      <w:r>
        <w:rPr>
          <w:rFonts w:hint="eastAsia"/>
        </w:rPr>
        <w:t>需要注意的是</w:t>
      </w:r>
      <w:proofErr w:type="spellEnd"/>
      <w:r w:rsidR="00883508">
        <w:rPr>
          <w:rFonts w:hint="eastAsia"/>
        </w:rPr>
        <w:t>：</w:t>
      </w:r>
    </w:p>
    <w:p w:rsidR="00883508" w:rsidRDefault="00633FE4" w:rsidP="001400D4">
      <w:pPr>
        <w:pStyle w:val="82"/>
        <w:numPr>
          <w:ilvl w:val="0"/>
          <w:numId w:val="45"/>
        </w:numPr>
      </w:pPr>
      <w:proofErr w:type="gramStart"/>
      <w:r>
        <w:rPr>
          <w:rFonts w:hint="eastAsia"/>
        </w:rPr>
        <w:t>路测之前</w:t>
      </w:r>
      <w:proofErr w:type="gramEnd"/>
      <w:r>
        <w:rPr>
          <w:rFonts w:hint="eastAsia"/>
        </w:rPr>
        <w:t>添加可能的邻区关系。</w:t>
      </w:r>
      <w:r>
        <w:rPr>
          <w:rFonts w:hint="eastAsia"/>
        </w:rPr>
        <w:t>UE</w:t>
      </w:r>
      <w:r>
        <w:rPr>
          <w:rFonts w:hint="eastAsia"/>
        </w:rPr>
        <w:t>是按照邻区配置进行测量、重选和切换的，如果没有相邻关系，信号再强</w:t>
      </w:r>
      <w:r>
        <w:rPr>
          <w:rFonts w:hint="eastAsia"/>
        </w:rPr>
        <w:t>UE</w:t>
      </w:r>
      <w:r>
        <w:rPr>
          <w:rFonts w:hint="eastAsia"/>
        </w:rPr>
        <w:t>也不会进行测量、重选和切换。所以</w:t>
      </w:r>
      <w:proofErr w:type="gramStart"/>
      <w:r>
        <w:rPr>
          <w:rFonts w:hint="eastAsia"/>
        </w:rPr>
        <w:t>在路测之前</w:t>
      </w:r>
      <w:proofErr w:type="gramEnd"/>
      <w:r>
        <w:rPr>
          <w:rFonts w:hint="eastAsia"/>
        </w:rPr>
        <w:t>，把可能的邻区关系配上。但实际上刚刚建成的网络存在很多的越区覆盖，在没有测试的情况下，很难把测试路线上的相邻关系加全，所以，在覆盖优化阶段进行测试时，最好把</w:t>
      </w:r>
      <w:r>
        <w:rPr>
          <w:rFonts w:hint="eastAsia"/>
        </w:rPr>
        <w:t>SCANNER</w:t>
      </w:r>
      <w:r>
        <w:rPr>
          <w:rFonts w:hint="eastAsia"/>
        </w:rPr>
        <w:t>和</w:t>
      </w:r>
      <w:r>
        <w:rPr>
          <w:rFonts w:hint="eastAsia"/>
        </w:rPr>
        <w:t>UE</w:t>
      </w:r>
      <w:r>
        <w:rPr>
          <w:rFonts w:hint="eastAsia"/>
        </w:rPr>
        <w:t>同时接上进行数据采集，便于</w:t>
      </w:r>
      <w:proofErr w:type="gramStart"/>
      <w:r>
        <w:rPr>
          <w:rFonts w:hint="eastAsia"/>
        </w:rPr>
        <w:t>发现漏配邻区</w:t>
      </w:r>
      <w:proofErr w:type="gramEnd"/>
      <w:r>
        <w:rPr>
          <w:rFonts w:hint="eastAsia"/>
        </w:rPr>
        <w:t>。</w:t>
      </w:r>
    </w:p>
    <w:p w:rsidR="00633FE4" w:rsidRDefault="00633FE4" w:rsidP="001400D4">
      <w:pPr>
        <w:pStyle w:val="82"/>
        <w:numPr>
          <w:ilvl w:val="0"/>
          <w:numId w:val="45"/>
        </w:numPr>
      </w:pPr>
      <w:r>
        <w:rPr>
          <w:rFonts w:hint="eastAsia"/>
        </w:rPr>
        <w:t>UE</w:t>
      </w:r>
      <w:r>
        <w:rPr>
          <w:rFonts w:hint="eastAsia"/>
        </w:rPr>
        <w:t>要在</w:t>
      </w:r>
      <w:r>
        <w:rPr>
          <w:rFonts w:hint="eastAsia"/>
        </w:rPr>
        <w:t>idle</w:t>
      </w:r>
      <w:r>
        <w:rPr>
          <w:rFonts w:hint="eastAsia"/>
        </w:rPr>
        <w:t>状态下进行覆盖测试。在网络建设初期，覆盖存在很多问题，</w:t>
      </w:r>
      <w:r>
        <w:rPr>
          <w:rFonts w:hint="eastAsia"/>
        </w:rPr>
        <w:t>UE</w:t>
      </w:r>
      <w:r>
        <w:rPr>
          <w:rFonts w:hint="eastAsia"/>
        </w:rPr>
        <w:t>非常容易出现呼叫不通、掉话、切换失败的情况，而这些情况很可能会使</w:t>
      </w:r>
      <w:r>
        <w:rPr>
          <w:rFonts w:hint="eastAsia"/>
        </w:rPr>
        <w:t>UE</w:t>
      </w:r>
      <w:r>
        <w:rPr>
          <w:rFonts w:hint="eastAsia"/>
        </w:rPr>
        <w:t>挂在原小区，恶化覆盖的统计指标。</w:t>
      </w:r>
    </w:p>
    <w:p w:rsidR="00633FE4" w:rsidRDefault="00633FE4" w:rsidP="001400D4">
      <w:pPr>
        <w:pStyle w:val="Body"/>
        <w:rPr>
          <w:lang w:eastAsia="zh-CN"/>
        </w:rPr>
      </w:pPr>
      <w:r>
        <w:rPr>
          <w:rFonts w:hint="eastAsia"/>
          <w:lang w:eastAsia="zh-CN"/>
        </w:rPr>
        <w:t>分析工具采用</w:t>
      </w:r>
      <w:r>
        <w:rPr>
          <w:rFonts w:hint="eastAsia"/>
          <w:lang w:eastAsia="zh-CN"/>
        </w:rPr>
        <w:t>CNA</w:t>
      </w:r>
      <w:r>
        <w:rPr>
          <w:rFonts w:hint="eastAsia"/>
          <w:lang w:eastAsia="zh-CN"/>
        </w:rPr>
        <w:t>或</w:t>
      </w:r>
      <w:r>
        <w:rPr>
          <w:rFonts w:hint="eastAsia"/>
          <w:lang w:eastAsia="zh-CN"/>
        </w:rPr>
        <w:t>ACP</w:t>
      </w:r>
      <w:r>
        <w:rPr>
          <w:rFonts w:hint="eastAsia"/>
          <w:lang w:eastAsia="zh-CN"/>
        </w:rPr>
        <w:t>分析软件。</w:t>
      </w:r>
    </w:p>
    <w:p w:rsidR="00633FE4" w:rsidRDefault="00633FE4" w:rsidP="001400D4">
      <w:pPr>
        <w:pStyle w:val="Body"/>
        <w:rPr>
          <w:lang w:eastAsia="zh-CN"/>
        </w:rPr>
      </w:pPr>
      <w:r>
        <w:rPr>
          <w:rFonts w:hint="eastAsia"/>
          <w:lang w:eastAsia="zh-CN"/>
        </w:rPr>
        <w:t>覆盖优化调整工程参数时，使用坡度仪测量天线下倾角，使用罗盘测量天线的方位角。</w:t>
      </w:r>
    </w:p>
    <w:p w:rsidR="002879CE" w:rsidRDefault="002879CE" w:rsidP="001400D4">
      <w:pPr>
        <w:pStyle w:val="13"/>
      </w:pPr>
      <w:bookmarkStart w:id="20" w:name="_Toc286938522"/>
      <w:proofErr w:type="spellStart"/>
      <w:r>
        <w:rPr>
          <w:rFonts w:hint="eastAsia"/>
        </w:rPr>
        <w:t>覆盖优化手段</w:t>
      </w:r>
      <w:bookmarkEnd w:id="20"/>
      <w:proofErr w:type="spellEnd"/>
    </w:p>
    <w:p w:rsidR="00E82838" w:rsidRDefault="00E82838" w:rsidP="001400D4">
      <w:pPr>
        <w:pStyle w:val="Body"/>
        <w:rPr>
          <w:lang w:eastAsia="zh-CN"/>
        </w:rPr>
      </w:pPr>
      <w:r>
        <w:rPr>
          <w:rFonts w:hint="eastAsia"/>
          <w:lang w:eastAsia="zh-CN"/>
        </w:rPr>
        <w:t>解决覆盖的四种问题：覆盖空洞、弱覆盖、越区覆盖、导频污染</w:t>
      </w:r>
      <w:r>
        <w:rPr>
          <w:rFonts w:hint="eastAsia"/>
          <w:lang w:eastAsia="zh-CN"/>
        </w:rPr>
        <w:t>(</w:t>
      </w:r>
      <w:r>
        <w:rPr>
          <w:rFonts w:hint="eastAsia"/>
          <w:lang w:eastAsia="zh-CN"/>
        </w:rPr>
        <w:t>或弱覆盖和交叉覆盖</w:t>
      </w:r>
      <w:r>
        <w:rPr>
          <w:rFonts w:hint="eastAsia"/>
          <w:lang w:eastAsia="zh-CN"/>
        </w:rPr>
        <w:t>)</w:t>
      </w:r>
      <w:r w:rsidR="00DF6BD9">
        <w:rPr>
          <w:rFonts w:hint="eastAsia"/>
          <w:lang w:eastAsia="zh-CN"/>
        </w:rPr>
        <w:t>有如下六</w:t>
      </w:r>
      <w:r>
        <w:rPr>
          <w:rFonts w:hint="eastAsia"/>
          <w:lang w:eastAsia="zh-CN"/>
        </w:rPr>
        <w:t>种手段（按优先级排）：</w:t>
      </w:r>
    </w:p>
    <w:p w:rsidR="00E82838" w:rsidRDefault="00E82838" w:rsidP="00DF6BD9">
      <w:pPr>
        <w:pStyle w:val="82"/>
        <w:numPr>
          <w:ilvl w:val="0"/>
          <w:numId w:val="46"/>
        </w:numPr>
      </w:pPr>
      <w:r>
        <w:rPr>
          <w:rFonts w:hint="eastAsia"/>
        </w:rPr>
        <w:t>调整天线下倾角</w:t>
      </w:r>
      <w:r w:rsidR="006E0B0F">
        <w:rPr>
          <w:rFonts w:hint="eastAsia"/>
        </w:rPr>
        <w:t>；</w:t>
      </w:r>
    </w:p>
    <w:p w:rsidR="00E82838" w:rsidRDefault="00E82838" w:rsidP="00DF6BD9">
      <w:pPr>
        <w:pStyle w:val="82"/>
        <w:numPr>
          <w:ilvl w:val="0"/>
          <w:numId w:val="46"/>
        </w:numPr>
      </w:pPr>
      <w:r>
        <w:rPr>
          <w:rFonts w:hint="eastAsia"/>
        </w:rPr>
        <w:lastRenderedPageBreak/>
        <w:t>调整天线方位角</w:t>
      </w:r>
      <w:r w:rsidR="006E0B0F">
        <w:rPr>
          <w:rFonts w:hint="eastAsia"/>
        </w:rPr>
        <w:t>；</w:t>
      </w:r>
    </w:p>
    <w:p w:rsidR="00E82838" w:rsidRDefault="00E82838" w:rsidP="00DF6BD9">
      <w:pPr>
        <w:pStyle w:val="82"/>
        <w:numPr>
          <w:ilvl w:val="0"/>
          <w:numId w:val="46"/>
        </w:numPr>
      </w:pPr>
      <w:r>
        <w:rPr>
          <w:rFonts w:hint="eastAsia"/>
        </w:rPr>
        <w:t>调整</w:t>
      </w:r>
      <w:r>
        <w:rPr>
          <w:rFonts w:hint="eastAsia"/>
        </w:rPr>
        <w:t>RS</w:t>
      </w:r>
      <w:r>
        <w:rPr>
          <w:rFonts w:hint="eastAsia"/>
        </w:rPr>
        <w:t>的功率</w:t>
      </w:r>
      <w:r w:rsidR="006E0B0F">
        <w:rPr>
          <w:rFonts w:hint="eastAsia"/>
        </w:rPr>
        <w:t>；</w:t>
      </w:r>
    </w:p>
    <w:p w:rsidR="00E82838" w:rsidRDefault="00E82838" w:rsidP="00DF6BD9">
      <w:pPr>
        <w:pStyle w:val="82"/>
        <w:numPr>
          <w:ilvl w:val="0"/>
          <w:numId w:val="46"/>
        </w:numPr>
      </w:pPr>
      <w:r>
        <w:rPr>
          <w:rFonts w:hint="eastAsia"/>
        </w:rPr>
        <w:t>升高或降低天线挂高</w:t>
      </w:r>
      <w:r w:rsidR="006E0B0F">
        <w:rPr>
          <w:rFonts w:hint="eastAsia"/>
        </w:rPr>
        <w:t>；</w:t>
      </w:r>
    </w:p>
    <w:p w:rsidR="00E82838" w:rsidRDefault="00E82838" w:rsidP="00DF6BD9">
      <w:pPr>
        <w:pStyle w:val="82"/>
        <w:numPr>
          <w:ilvl w:val="0"/>
          <w:numId w:val="46"/>
        </w:numPr>
      </w:pPr>
      <w:r>
        <w:rPr>
          <w:rFonts w:hint="eastAsia"/>
        </w:rPr>
        <w:t>站点搬迁</w:t>
      </w:r>
      <w:r w:rsidR="006E0B0F">
        <w:rPr>
          <w:rFonts w:hint="eastAsia"/>
        </w:rPr>
        <w:t>；</w:t>
      </w:r>
    </w:p>
    <w:p w:rsidR="00E82838" w:rsidRDefault="00E82838" w:rsidP="00DF6BD9">
      <w:pPr>
        <w:pStyle w:val="82"/>
        <w:numPr>
          <w:ilvl w:val="0"/>
          <w:numId w:val="46"/>
        </w:numPr>
      </w:pPr>
      <w:r>
        <w:rPr>
          <w:rFonts w:hint="eastAsia"/>
        </w:rPr>
        <w:t>新增站点或</w:t>
      </w:r>
      <w:r>
        <w:rPr>
          <w:rFonts w:hint="eastAsia"/>
        </w:rPr>
        <w:t>RRU</w:t>
      </w:r>
      <w:r w:rsidR="006E0B0F">
        <w:rPr>
          <w:rFonts w:hint="eastAsia"/>
        </w:rPr>
        <w:t>。</w:t>
      </w:r>
    </w:p>
    <w:p w:rsidR="00E82838" w:rsidRDefault="00E82838" w:rsidP="001400D4">
      <w:pPr>
        <w:pStyle w:val="Body"/>
        <w:rPr>
          <w:lang w:eastAsia="zh-CN"/>
        </w:rPr>
      </w:pPr>
      <w:r>
        <w:rPr>
          <w:rFonts w:hint="eastAsia"/>
          <w:lang w:eastAsia="zh-CN"/>
        </w:rPr>
        <w:t>在解决这四种问题时，优先考虑通过调整天线下倾角，再考虑调整天线的方位角，依次类推。</w:t>
      </w:r>
    </w:p>
    <w:p w:rsidR="00E82838" w:rsidRDefault="00E82838" w:rsidP="001400D4">
      <w:pPr>
        <w:pStyle w:val="Body"/>
        <w:rPr>
          <w:lang w:eastAsia="zh-CN"/>
        </w:rPr>
      </w:pPr>
      <w:r>
        <w:rPr>
          <w:rFonts w:hint="eastAsia"/>
          <w:lang w:eastAsia="zh-CN"/>
        </w:rPr>
        <w:t>手段排序主要是依据对覆盖影响的大小，对网络性能影响的大小以及可操作性。</w:t>
      </w:r>
    </w:p>
    <w:p w:rsidR="00C80ED5" w:rsidRPr="00C80ED5" w:rsidRDefault="00C80ED5" w:rsidP="001400D4">
      <w:pPr>
        <w:pStyle w:val="22"/>
        <w:rPr>
          <w:shd w:val="clear" w:color="auto" w:fill="FFFFFF" w:themeFill="background1"/>
        </w:rPr>
      </w:pPr>
      <w:bookmarkStart w:id="21" w:name="_Toc286158540"/>
      <w:bookmarkStart w:id="22" w:name="_Toc286938523"/>
      <w:proofErr w:type="spellStart"/>
      <w:r w:rsidRPr="00C80ED5">
        <w:rPr>
          <w:rFonts w:hint="eastAsia"/>
          <w:shd w:val="clear" w:color="auto" w:fill="FFFFFF" w:themeFill="background1"/>
        </w:rPr>
        <w:t>天线下倾角</w:t>
      </w:r>
      <w:bookmarkEnd w:id="21"/>
      <w:bookmarkEnd w:id="22"/>
      <w:proofErr w:type="spellEnd"/>
    </w:p>
    <w:p w:rsidR="00EE113C" w:rsidRDefault="00EE113C" w:rsidP="001400D4">
      <w:pPr>
        <w:pStyle w:val="30"/>
      </w:pPr>
      <w:bookmarkStart w:id="23" w:name="_Toc286938524"/>
      <w:proofErr w:type="spellStart"/>
      <w:r>
        <w:rPr>
          <w:rFonts w:hint="eastAsia"/>
        </w:rPr>
        <w:t>下倾角的限度</w:t>
      </w:r>
      <w:bookmarkEnd w:id="23"/>
      <w:proofErr w:type="spellEnd"/>
    </w:p>
    <w:p w:rsidR="00EE113C" w:rsidRDefault="00EE113C" w:rsidP="001400D4">
      <w:pPr>
        <w:pStyle w:val="Body"/>
      </w:pPr>
      <w:r>
        <w:rPr>
          <w:rFonts w:hint="eastAsia"/>
          <w:lang w:eastAsia="zh-CN"/>
        </w:rPr>
        <w:t>下倾角度在使用调整天线下倾角时，必须注意机械下倾角的度数不能超过</w:t>
      </w:r>
      <w:r>
        <w:rPr>
          <w:rFonts w:hint="eastAsia"/>
          <w:lang w:eastAsia="zh-CN"/>
        </w:rPr>
        <w:t>8</w:t>
      </w:r>
      <w:r>
        <w:rPr>
          <w:rFonts w:hint="eastAsia"/>
          <w:lang w:eastAsia="zh-CN"/>
        </w:rPr>
        <w:t>度，</w:t>
      </w:r>
      <w:proofErr w:type="gramStart"/>
      <w:r>
        <w:rPr>
          <w:rFonts w:hint="eastAsia"/>
          <w:lang w:eastAsia="zh-CN"/>
        </w:rPr>
        <w:t>若网络</w:t>
      </w:r>
      <w:proofErr w:type="gramEnd"/>
      <w:r>
        <w:rPr>
          <w:rFonts w:hint="eastAsia"/>
          <w:lang w:eastAsia="zh-CN"/>
        </w:rPr>
        <w:t>中存在机械下倾角超过</w:t>
      </w:r>
      <w:r>
        <w:rPr>
          <w:rFonts w:hint="eastAsia"/>
          <w:lang w:eastAsia="zh-CN"/>
        </w:rPr>
        <w:t>8</w:t>
      </w:r>
      <w:r>
        <w:rPr>
          <w:rFonts w:hint="eastAsia"/>
          <w:lang w:eastAsia="zh-CN"/>
        </w:rPr>
        <w:t>度的，必须更换为含电下倾的天线（比如</w:t>
      </w:r>
      <w:r>
        <w:rPr>
          <w:rFonts w:hint="eastAsia"/>
          <w:lang w:eastAsia="zh-CN"/>
        </w:rPr>
        <w:t>6</w:t>
      </w:r>
      <w:r>
        <w:rPr>
          <w:rFonts w:hint="eastAsia"/>
          <w:lang w:eastAsia="zh-CN"/>
        </w:rPr>
        <w:t>度电下倾</w:t>
      </w:r>
      <w:r>
        <w:rPr>
          <w:rFonts w:hint="eastAsia"/>
          <w:lang w:eastAsia="zh-CN"/>
        </w:rPr>
        <w:t>T6</w:t>
      </w:r>
      <w:r>
        <w:rPr>
          <w:rFonts w:hint="eastAsia"/>
          <w:lang w:eastAsia="zh-CN"/>
        </w:rPr>
        <w:t>）。</w:t>
      </w:r>
      <w:r>
        <w:rPr>
          <w:rFonts w:hint="eastAsia"/>
        </w:rPr>
        <w:t>原因如下图</w:t>
      </w:r>
      <w:r>
        <w:rPr>
          <w:rFonts w:hint="eastAsia"/>
        </w:rPr>
        <w:t>5-1</w:t>
      </w:r>
      <w:r>
        <w:rPr>
          <w:rFonts w:hint="eastAsia"/>
        </w:rPr>
        <w:t>所示。</w:t>
      </w:r>
    </w:p>
    <w:p w:rsidR="00EE113C" w:rsidRDefault="00EE113C" w:rsidP="00EE113C">
      <w:pPr>
        <w:pStyle w:val="a5"/>
        <w:keepNext/>
      </w:pPr>
      <w:bookmarkStart w:id="24" w:name="_Toc286398127"/>
      <w:r>
        <w:rPr>
          <w:rFonts w:hint="eastAsia"/>
        </w:rPr>
        <w:t>图</w:t>
      </w:r>
      <w:r>
        <w:rPr>
          <w:rFonts w:hint="eastAsia"/>
        </w:rPr>
        <w:t>5</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1</w:t>
      </w:r>
      <w:r w:rsidR="006669BC">
        <w:fldChar w:fldCharType="end"/>
      </w:r>
      <w:r>
        <w:t xml:space="preserve"> </w:t>
      </w:r>
      <w:r>
        <w:rPr>
          <w:rFonts w:hint="eastAsia"/>
        </w:rPr>
        <w:t>不同机械倾角天线覆盖图</w:t>
      </w:r>
      <w:bookmarkEnd w:id="24"/>
    </w:p>
    <w:p w:rsidR="00EE113C" w:rsidRDefault="00EE113C" w:rsidP="001400D4">
      <w:pPr>
        <w:pStyle w:val="aff1"/>
      </w:pPr>
      <w:r>
        <w:rPr>
          <w:rFonts w:hint="eastAsia"/>
          <w:noProof/>
          <w:lang w:val="en-US" w:eastAsia="zh-CN"/>
        </w:rPr>
        <w:drawing>
          <wp:inline distT="0" distB="0" distL="0" distR="0">
            <wp:extent cx="4743450" cy="30384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743450" cy="3038475"/>
                    </a:xfrm>
                    <a:prstGeom prst="rect">
                      <a:avLst/>
                    </a:prstGeom>
                    <a:noFill/>
                    <a:ln w="9525">
                      <a:noFill/>
                      <a:miter lim="800000"/>
                      <a:headEnd/>
                      <a:tailEnd/>
                    </a:ln>
                  </pic:spPr>
                </pic:pic>
              </a:graphicData>
            </a:graphic>
          </wp:inline>
        </w:drawing>
      </w:r>
    </w:p>
    <w:p w:rsidR="00EE113C" w:rsidRDefault="00EE113C" w:rsidP="001400D4">
      <w:pPr>
        <w:pStyle w:val="Body"/>
        <w:rPr>
          <w:lang w:eastAsia="zh-CN"/>
        </w:rPr>
      </w:pPr>
      <w:r>
        <w:rPr>
          <w:rFonts w:hint="eastAsia"/>
          <w:lang w:eastAsia="zh-CN"/>
        </w:rPr>
        <w:t>当机械下</w:t>
      </w:r>
      <w:proofErr w:type="gramStart"/>
      <w:r>
        <w:rPr>
          <w:rFonts w:hint="eastAsia"/>
          <w:lang w:eastAsia="zh-CN"/>
        </w:rPr>
        <w:t>倾超过</w:t>
      </w:r>
      <w:proofErr w:type="gramEnd"/>
      <w:r>
        <w:rPr>
          <w:rFonts w:hint="eastAsia"/>
          <w:lang w:eastAsia="zh-CN"/>
        </w:rPr>
        <w:t>10</w:t>
      </w:r>
      <w:r>
        <w:rPr>
          <w:rFonts w:hint="eastAsia"/>
          <w:lang w:eastAsia="zh-CN"/>
        </w:rPr>
        <w:t>度后，天线水平方向的波形图严重畸变，虽然法线方向的覆盖范围减小，但</w:t>
      </w:r>
      <w:r>
        <w:rPr>
          <w:rFonts w:hint="eastAsia"/>
          <w:lang w:eastAsia="zh-CN"/>
        </w:rPr>
        <w:t>A</w:t>
      </w:r>
      <w:r>
        <w:rPr>
          <w:rFonts w:hint="eastAsia"/>
          <w:lang w:eastAsia="zh-CN"/>
        </w:rPr>
        <w:t>方向的信号依然很强，而</w:t>
      </w:r>
      <w:r>
        <w:rPr>
          <w:rFonts w:hint="eastAsia"/>
          <w:lang w:eastAsia="zh-CN"/>
        </w:rPr>
        <w:t>B</w:t>
      </w:r>
      <w:r>
        <w:rPr>
          <w:rFonts w:hint="eastAsia"/>
          <w:lang w:eastAsia="zh-CN"/>
        </w:rPr>
        <w:t>区域的信号降了很多，容易导致乒乓切换。而电下倾则是各个方向的同步收缩。</w:t>
      </w:r>
    </w:p>
    <w:p w:rsidR="00EE113C" w:rsidRDefault="00EE113C" w:rsidP="00EE113C">
      <w:pPr>
        <w:pStyle w:val="a5"/>
        <w:keepNext/>
      </w:pPr>
      <w:bookmarkStart w:id="25" w:name="_Toc286398128"/>
      <w:r>
        <w:rPr>
          <w:rFonts w:hint="eastAsia"/>
        </w:rPr>
        <w:lastRenderedPageBreak/>
        <w:t>图</w:t>
      </w:r>
      <w:r>
        <w:rPr>
          <w:rFonts w:hint="eastAsia"/>
        </w:rPr>
        <w:t>5</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2</w:t>
      </w:r>
      <w:r w:rsidR="006669BC">
        <w:fldChar w:fldCharType="end"/>
      </w:r>
      <w:r>
        <w:t xml:space="preserve"> </w:t>
      </w:r>
      <w:r>
        <w:rPr>
          <w:rFonts w:hint="eastAsia"/>
        </w:rPr>
        <w:t>不同电子倾角覆盖图</w:t>
      </w:r>
      <w:bookmarkEnd w:id="25"/>
    </w:p>
    <w:p w:rsidR="00EE113C" w:rsidRDefault="00EE113C" w:rsidP="001400D4">
      <w:pPr>
        <w:pStyle w:val="aff1"/>
      </w:pPr>
      <w:r>
        <w:rPr>
          <w:rFonts w:hint="eastAsia"/>
          <w:noProof/>
          <w:lang w:val="en-US" w:eastAsia="zh-CN"/>
        </w:rPr>
        <w:drawing>
          <wp:inline distT="0" distB="0" distL="0" distR="0">
            <wp:extent cx="4724400" cy="289560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4724400" cy="2895600"/>
                    </a:xfrm>
                    <a:prstGeom prst="rect">
                      <a:avLst/>
                    </a:prstGeom>
                    <a:noFill/>
                    <a:ln w="9525">
                      <a:noFill/>
                      <a:miter lim="800000"/>
                      <a:headEnd/>
                      <a:tailEnd/>
                    </a:ln>
                  </pic:spPr>
                </pic:pic>
              </a:graphicData>
            </a:graphic>
          </wp:inline>
        </w:drawing>
      </w:r>
    </w:p>
    <w:p w:rsidR="00EE113C" w:rsidRDefault="00EE113C" w:rsidP="001400D4">
      <w:pPr>
        <w:pStyle w:val="30"/>
      </w:pPr>
      <w:bookmarkStart w:id="26" w:name="_Toc286938525"/>
      <w:proofErr w:type="spellStart"/>
      <w:r w:rsidRPr="00A13CFE">
        <w:rPr>
          <w:rFonts w:hint="eastAsia"/>
        </w:rPr>
        <w:t>下倾角的计算</w:t>
      </w:r>
      <w:bookmarkEnd w:id="26"/>
      <w:proofErr w:type="spellEnd"/>
    </w:p>
    <w:p w:rsidR="00EE113C" w:rsidRDefault="00EE113C" w:rsidP="001400D4">
      <w:pPr>
        <w:pStyle w:val="Body"/>
        <w:rPr>
          <w:lang w:eastAsia="zh-CN"/>
        </w:rPr>
      </w:pPr>
      <w:r w:rsidRPr="0070477A">
        <w:rPr>
          <w:rFonts w:hint="eastAsia"/>
          <w:lang w:eastAsia="zh-CN"/>
        </w:rPr>
        <w:t>基站天线</w:t>
      </w:r>
      <w:r>
        <w:rPr>
          <w:rFonts w:hint="eastAsia"/>
          <w:lang w:eastAsia="zh-CN"/>
        </w:rPr>
        <w:t>下倾角</w:t>
      </w:r>
      <w:r w:rsidRPr="0070477A">
        <w:rPr>
          <w:rFonts w:hint="eastAsia"/>
          <w:lang w:eastAsia="zh-CN"/>
        </w:rPr>
        <w:t>和覆盖区之间存在下图的关系。</w:t>
      </w:r>
    </w:p>
    <w:p w:rsidR="00EE113C" w:rsidRPr="0070477A" w:rsidRDefault="00EE113C" w:rsidP="00EE113C">
      <w:pPr>
        <w:pStyle w:val="a5"/>
        <w:keepNext/>
      </w:pPr>
      <w:bookmarkStart w:id="27" w:name="_Toc286398129"/>
      <w:r>
        <w:rPr>
          <w:rFonts w:hint="eastAsia"/>
        </w:rPr>
        <w:t>图</w:t>
      </w:r>
      <w:r>
        <w:rPr>
          <w:rFonts w:hint="eastAsia"/>
        </w:rPr>
        <w:t>5</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3</w:t>
      </w:r>
      <w:r w:rsidR="006669BC">
        <w:fldChar w:fldCharType="end"/>
      </w:r>
      <w:r>
        <w:t xml:space="preserve"> </w:t>
      </w:r>
      <w:r w:rsidRPr="0070477A">
        <w:rPr>
          <w:rFonts w:hint="eastAsia"/>
        </w:rPr>
        <w:t>天线下倾和</w:t>
      </w:r>
      <w:r>
        <w:rPr>
          <w:rFonts w:hint="eastAsia"/>
        </w:rPr>
        <w:t>上</w:t>
      </w:r>
      <w:r>
        <w:rPr>
          <w:rFonts w:hint="eastAsia"/>
        </w:rPr>
        <w:t>3dB</w:t>
      </w:r>
      <w:r w:rsidRPr="0070477A">
        <w:rPr>
          <w:rFonts w:hint="eastAsia"/>
        </w:rPr>
        <w:t>覆盖半径的关系图</w:t>
      </w:r>
      <w:bookmarkEnd w:id="27"/>
    </w:p>
    <w:p w:rsidR="00EE113C" w:rsidRPr="0070477A" w:rsidRDefault="00EE113C" w:rsidP="001400D4">
      <w:pPr>
        <w:pStyle w:val="aff1"/>
      </w:pPr>
      <w:r>
        <w:rPr>
          <w:noProof/>
          <w:lang w:val="en-US" w:eastAsia="zh-CN"/>
        </w:rPr>
        <w:drawing>
          <wp:inline distT="0" distB="0" distL="0" distR="0">
            <wp:extent cx="4638675" cy="3124200"/>
            <wp:effectExtent l="19050" t="19050" r="28575"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4638675" cy="3124200"/>
                    </a:xfrm>
                    <a:prstGeom prst="rect">
                      <a:avLst/>
                    </a:prstGeom>
                    <a:noFill/>
                    <a:ln w="6350" cmpd="sng">
                      <a:solidFill>
                        <a:srgbClr val="000000"/>
                      </a:solidFill>
                      <a:miter lim="800000"/>
                      <a:headEnd/>
                      <a:tailEnd/>
                    </a:ln>
                    <a:effectLst/>
                  </pic:spPr>
                </pic:pic>
              </a:graphicData>
            </a:graphic>
          </wp:inline>
        </w:drawing>
      </w:r>
    </w:p>
    <w:p w:rsidR="00EE113C" w:rsidRPr="0070477A" w:rsidRDefault="00EE113C" w:rsidP="001400D4">
      <w:pPr>
        <w:pStyle w:val="Body"/>
        <w:rPr>
          <w:lang w:eastAsia="zh-CN"/>
        </w:rPr>
      </w:pPr>
      <w:r w:rsidRPr="0070477A">
        <w:rPr>
          <w:rFonts w:hint="eastAsia"/>
          <w:lang w:eastAsia="zh-CN"/>
        </w:rPr>
        <w:t>根据三角函数可以推导天线下倾和小区覆盖半径之间的关系如下：</w:t>
      </w:r>
    </w:p>
    <w:p w:rsidR="00EE113C" w:rsidRPr="0070477A" w:rsidRDefault="00EE113C" w:rsidP="001400D4">
      <w:pPr>
        <w:pStyle w:val="Body"/>
      </w:pPr>
      <w:r>
        <w:rPr>
          <w:noProof/>
          <w:lang w:eastAsia="zh-CN"/>
        </w:rPr>
        <w:drawing>
          <wp:inline distT="0" distB="0" distL="0" distR="0">
            <wp:extent cx="1981200" cy="2000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1981200" cy="200025"/>
                    </a:xfrm>
                    <a:prstGeom prst="rect">
                      <a:avLst/>
                    </a:prstGeom>
                    <a:noFill/>
                    <a:ln w="9525">
                      <a:noFill/>
                      <a:miter lim="800000"/>
                      <a:headEnd/>
                      <a:tailEnd/>
                    </a:ln>
                  </pic:spPr>
                </pic:pic>
              </a:graphicData>
            </a:graphic>
          </wp:inline>
        </w:drawing>
      </w:r>
    </w:p>
    <w:p w:rsidR="00EE113C" w:rsidRPr="0070477A" w:rsidRDefault="00EE113C" w:rsidP="001400D4">
      <w:pPr>
        <w:pStyle w:val="Body"/>
      </w:pPr>
      <w:r>
        <w:rPr>
          <w:noProof/>
          <w:lang w:eastAsia="zh-CN"/>
        </w:rPr>
        <w:lastRenderedPageBreak/>
        <w:drawing>
          <wp:inline distT="0" distB="0" distL="0" distR="0">
            <wp:extent cx="2181225" cy="2000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2181225" cy="200025"/>
                    </a:xfrm>
                    <a:prstGeom prst="rect">
                      <a:avLst/>
                    </a:prstGeom>
                    <a:noFill/>
                    <a:ln w="9525">
                      <a:noFill/>
                      <a:miter lim="800000"/>
                      <a:headEnd/>
                      <a:tailEnd/>
                    </a:ln>
                  </pic:spPr>
                </pic:pic>
              </a:graphicData>
            </a:graphic>
          </wp:inline>
        </w:drawing>
      </w:r>
    </w:p>
    <w:p w:rsidR="00EE113C" w:rsidRPr="0070477A" w:rsidRDefault="00EE113C" w:rsidP="001400D4">
      <w:pPr>
        <w:pStyle w:val="Body"/>
        <w:rPr>
          <w:lang w:eastAsia="zh-CN"/>
        </w:rPr>
      </w:pPr>
      <w:r w:rsidRPr="0070477A">
        <w:rPr>
          <w:rFonts w:hint="eastAsia"/>
          <w:lang w:eastAsia="zh-CN"/>
        </w:rPr>
        <w:t>这里的</w:t>
      </w:r>
      <w:r>
        <w:rPr>
          <w:noProof/>
          <w:lang w:eastAsia="zh-CN"/>
        </w:rPr>
        <w:drawing>
          <wp:inline distT="0" distB="0" distL="0" distR="0">
            <wp:extent cx="123825" cy="142875"/>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70477A">
        <w:rPr>
          <w:rFonts w:hint="eastAsia"/>
          <w:lang w:eastAsia="zh-CN"/>
        </w:rPr>
        <w:t>的单位是弧度，需要转换成角度。转换成角度后的</w:t>
      </w:r>
      <w:r>
        <w:rPr>
          <w:noProof/>
          <w:lang w:eastAsia="zh-CN"/>
        </w:rPr>
        <w:drawing>
          <wp:inline distT="0" distB="0" distL="0" distR="0">
            <wp:extent cx="123825" cy="14287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70477A">
        <w:rPr>
          <w:rFonts w:hint="eastAsia"/>
          <w:lang w:eastAsia="zh-CN"/>
        </w:rPr>
        <w:t>的关系如下：</w:t>
      </w:r>
    </w:p>
    <w:p w:rsidR="00EE113C" w:rsidRPr="0070477A" w:rsidRDefault="00EE113C" w:rsidP="001400D4">
      <w:pPr>
        <w:pStyle w:val="Body"/>
      </w:pPr>
      <w:r>
        <w:rPr>
          <w:noProof/>
          <w:lang w:eastAsia="zh-CN"/>
        </w:rPr>
        <w:drawing>
          <wp:inline distT="0" distB="0" distL="0" distR="0">
            <wp:extent cx="3009900" cy="200025"/>
            <wp:effectExtent l="0" t="0" r="0" b="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3009900" cy="200025"/>
                    </a:xfrm>
                    <a:prstGeom prst="rect">
                      <a:avLst/>
                    </a:prstGeom>
                    <a:noFill/>
                    <a:ln w="9525">
                      <a:noFill/>
                      <a:miter lim="800000"/>
                      <a:headEnd/>
                      <a:tailEnd/>
                    </a:ln>
                  </pic:spPr>
                </pic:pic>
              </a:graphicData>
            </a:graphic>
          </wp:inline>
        </w:drawing>
      </w:r>
    </w:p>
    <w:p w:rsidR="00EE113C" w:rsidRPr="0070477A" w:rsidRDefault="00EE113C" w:rsidP="001400D4">
      <w:pPr>
        <w:pStyle w:val="Body"/>
        <w:rPr>
          <w:lang w:eastAsia="zh-CN"/>
        </w:rPr>
      </w:pPr>
      <w:r>
        <w:rPr>
          <w:rFonts w:hint="eastAsia"/>
          <w:lang w:eastAsia="zh-CN"/>
        </w:rPr>
        <w:t>当</w:t>
      </w:r>
      <w:r w:rsidRPr="0070477A">
        <w:rPr>
          <w:rFonts w:hint="eastAsia"/>
          <w:lang w:eastAsia="zh-CN"/>
        </w:rPr>
        <w:t>选用的天线带有固定电子下倾角</w:t>
      </w:r>
      <w:r>
        <w:rPr>
          <w:noProof/>
          <w:lang w:eastAsia="zh-CN"/>
        </w:rPr>
        <w:drawing>
          <wp:inline distT="0" distB="0" distL="0" distR="0">
            <wp:extent cx="123825" cy="16192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70477A">
        <w:rPr>
          <w:rFonts w:hint="eastAsia"/>
          <w:lang w:eastAsia="zh-CN"/>
        </w:rPr>
        <w:t>时，这时需要下压的机械下倾角为：</w:t>
      </w:r>
    </w:p>
    <w:p w:rsidR="00EE113C" w:rsidRPr="0070477A" w:rsidRDefault="00EE113C" w:rsidP="001400D4">
      <w:pPr>
        <w:pStyle w:val="Body"/>
      </w:pPr>
      <w:r>
        <w:rPr>
          <w:noProof/>
          <w:lang w:eastAsia="zh-CN"/>
        </w:rPr>
        <w:drawing>
          <wp:inline distT="0" distB="0" distL="0" distR="0">
            <wp:extent cx="3228975" cy="2000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3228975" cy="200025"/>
                    </a:xfrm>
                    <a:prstGeom prst="rect">
                      <a:avLst/>
                    </a:prstGeom>
                    <a:noFill/>
                    <a:ln w="9525">
                      <a:noFill/>
                      <a:miter lim="800000"/>
                      <a:headEnd/>
                      <a:tailEnd/>
                    </a:ln>
                  </pic:spPr>
                </pic:pic>
              </a:graphicData>
            </a:graphic>
          </wp:inline>
        </w:drawing>
      </w:r>
    </w:p>
    <w:p w:rsidR="00EE113C" w:rsidRDefault="00EE113C" w:rsidP="001400D4">
      <w:pPr>
        <w:pStyle w:val="Body"/>
        <w:rPr>
          <w:lang w:eastAsia="zh-CN"/>
        </w:rPr>
      </w:pPr>
      <w:r>
        <w:rPr>
          <w:rFonts w:hint="eastAsia"/>
          <w:lang w:eastAsia="zh-CN"/>
        </w:rPr>
        <w:t>一般工程上精确到１度，因此需要</w:t>
      </w:r>
      <w:r w:rsidRPr="0070477A">
        <w:rPr>
          <w:rFonts w:hint="eastAsia"/>
          <w:lang w:eastAsia="zh-CN"/>
        </w:rPr>
        <w:t>对计算的</w:t>
      </w:r>
      <w:r>
        <w:rPr>
          <w:noProof/>
          <w:lang w:eastAsia="zh-CN"/>
        </w:rPr>
        <w:drawing>
          <wp:inline distT="0" distB="0" distL="0" distR="0">
            <wp:extent cx="123825" cy="14287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70477A">
        <w:rPr>
          <w:rFonts w:hint="eastAsia"/>
          <w:lang w:eastAsia="zh-CN"/>
        </w:rPr>
        <w:t>角度进行四舍五入。</w:t>
      </w:r>
    </w:p>
    <w:p w:rsidR="00EE113C" w:rsidRPr="000B591A" w:rsidRDefault="00EE113C" w:rsidP="001400D4">
      <w:pPr>
        <w:pStyle w:val="Body"/>
        <w:rPr>
          <w:lang w:eastAsia="zh-CN"/>
        </w:rPr>
      </w:pPr>
      <w:r>
        <w:rPr>
          <w:rFonts w:hint="eastAsia"/>
          <w:lang w:eastAsia="zh-CN"/>
        </w:rPr>
        <w:t>在优化中，天线上</w:t>
      </w:r>
      <w:r>
        <w:rPr>
          <w:rFonts w:hint="eastAsia"/>
          <w:lang w:eastAsia="zh-CN"/>
        </w:rPr>
        <w:t>3dB</w:t>
      </w:r>
      <w:r>
        <w:rPr>
          <w:rFonts w:hint="eastAsia"/>
          <w:lang w:eastAsia="zh-CN"/>
        </w:rPr>
        <w:t>的覆盖范围必须将切换带包含在内。</w:t>
      </w:r>
    </w:p>
    <w:p w:rsidR="00EE113C" w:rsidRDefault="00EE113C" w:rsidP="001400D4">
      <w:pPr>
        <w:pStyle w:val="Body"/>
        <w:rPr>
          <w:lang w:eastAsia="zh-CN"/>
        </w:rPr>
      </w:pPr>
      <w:r>
        <w:rPr>
          <w:rFonts w:hint="eastAsia"/>
          <w:lang w:eastAsia="zh-CN"/>
        </w:rPr>
        <w:t>根据路测，</w:t>
      </w:r>
      <w:proofErr w:type="gramStart"/>
      <w:r>
        <w:rPr>
          <w:rFonts w:hint="eastAsia"/>
          <w:lang w:eastAsia="zh-CN"/>
        </w:rPr>
        <w:t>使用路测软件</w:t>
      </w:r>
      <w:proofErr w:type="gramEnd"/>
      <w:r>
        <w:rPr>
          <w:rFonts w:hint="eastAsia"/>
          <w:lang w:eastAsia="zh-CN"/>
        </w:rPr>
        <w:t>测量出需要加强覆盖的区域（或规划的切换带的边缘）距离基站的距离，将要覆盖的距离、站高、天线增高高度、站点海波高度、覆盖区域海拔高度、天线垂直波瓣宽度（</w:t>
      </w:r>
      <w:r>
        <w:rPr>
          <w:rFonts w:hint="eastAsia"/>
          <w:lang w:eastAsia="zh-CN"/>
        </w:rPr>
        <w:t>TD</w:t>
      </w:r>
      <w:r>
        <w:rPr>
          <w:rFonts w:hint="eastAsia"/>
          <w:lang w:eastAsia="zh-CN"/>
        </w:rPr>
        <w:t>使用</w:t>
      </w:r>
      <w:r>
        <w:rPr>
          <w:rFonts w:hint="eastAsia"/>
          <w:lang w:eastAsia="zh-CN"/>
        </w:rPr>
        <w:t>7</w:t>
      </w:r>
      <w:r>
        <w:rPr>
          <w:rFonts w:hint="eastAsia"/>
          <w:lang w:eastAsia="zh-CN"/>
        </w:rPr>
        <w:t>度）、预置电下倾角输入下面的</w:t>
      </w:r>
      <w:r>
        <w:rPr>
          <w:rFonts w:hint="eastAsia"/>
          <w:lang w:eastAsia="zh-CN"/>
        </w:rPr>
        <w:t>excel</w:t>
      </w:r>
      <w:r>
        <w:rPr>
          <w:rFonts w:hint="eastAsia"/>
          <w:lang w:eastAsia="zh-CN"/>
        </w:rPr>
        <w:t>表中，即可得到需要设置的下倾角。</w:t>
      </w:r>
    </w:p>
    <w:p w:rsidR="00EE113C" w:rsidRDefault="00EE113C" w:rsidP="001400D4">
      <w:pPr>
        <w:pStyle w:val="Body"/>
      </w:pPr>
      <w:r w:rsidRPr="0070477A">
        <w:object w:dxaOrig="1536" w:dyaOrig="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7.8pt" o:ole="">
            <v:imagedata r:id="rId33" o:title=""/>
          </v:shape>
          <o:OLEObject Type="Embed" ProgID="Excel.Sheet.8" ShapeID="_x0000_i1025" DrawAspect="Icon" ObjectID="_1445326072" r:id="rId34"/>
        </w:object>
      </w:r>
    </w:p>
    <w:p w:rsidR="00EE113C" w:rsidRDefault="00EE113C" w:rsidP="001400D4">
      <w:pPr>
        <w:pStyle w:val="Body"/>
        <w:rPr>
          <w:lang w:eastAsia="zh-CN"/>
        </w:rPr>
      </w:pPr>
      <w:r>
        <w:rPr>
          <w:rFonts w:hint="eastAsia"/>
          <w:lang w:eastAsia="zh-CN"/>
        </w:rPr>
        <w:t>在知道天线挂高、下倾角计算主瓣和上</w:t>
      </w:r>
      <w:r>
        <w:rPr>
          <w:rFonts w:hint="eastAsia"/>
          <w:lang w:eastAsia="zh-CN"/>
        </w:rPr>
        <w:t>3dB</w:t>
      </w:r>
      <w:r>
        <w:rPr>
          <w:rFonts w:hint="eastAsia"/>
          <w:lang w:eastAsia="zh-CN"/>
        </w:rPr>
        <w:t>覆盖距离时，可以用下面的工具：</w:t>
      </w:r>
    </w:p>
    <w:p w:rsidR="00EE113C" w:rsidRDefault="00EE113C" w:rsidP="001400D4">
      <w:pPr>
        <w:pStyle w:val="Body"/>
      </w:pPr>
      <w:r>
        <w:object w:dxaOrig="1536" w:dyaOrig="963">
          <v:shape id="_x0000_i1026" type="#_x0000_t75" style="width:76.6pt;height:47.8pt" o:ole="">
            <v:imagedata r:id="rId35" o:title=""/>
          </v:shape>
          <o:OLEObject Type="Embed" ProgID="Package" ShapeID="_x0000_i1026" DrawAspect="Icon" ObjectID="_1445326073" r:id="rId36"/>
        </w:object>
      </w:r>
    </w:p>
    <w:p w:rsidR="00EE113C" w:rsidRDefault="00EE113C" w:rsidP="001400D4">
      <w:pPr>
        <w:pStyle w:val="Body"/>
        <w:rPr>
          <w:lang w:eastAsia="zh-CN"/>
        </w:rPr>
      </w:pPr>
      <w:r>
        <w:rPr>
          <w:rFonts w:hint="eastAsia"/>
          <w:lang w:eastAsia="zh-CN"/>
        </w:rPr>
        <w:t>其界面如下：</w:t>
      </w:r>
    </w:p>
    <w:p w:rsidR="00EE113C" w:rsidRDefault="00EE113C" w:rsidP="00EE113C">
      <w:pPr>
        <w:pStyle w:val="a5"/>
        <w:keepNext/>
      </w:pPr>
      <w:bookmarkStart w:id="28" w:name="_Toc286398130"/>
      <w:r>
        <w:rPr>
          <w:rFonts w:hint="eastAsia"/>
        </w:rPr>
        <w:lastRenderedPageBreak/>
        <w:t>图</w:t>
      </w:r>
      <w:r>
        <w:rPr>
          <w:rFonts w:hint="eastAsia"/>
        </w:rPr>
        <w:t>5</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4</w:t>
      </w:r>
      <w:r w:rsidR="006669BC">
        <w:fldChar w:fldCharType="end"/>
      </w:r>
      <w:r>
        <w:t xml:space="preserve"> </w:t>
      </w:r>
      <w:r>
        <w:rPr>
          <w:rFonts w:hint="eastAsia"/>
        </w:rPr>
        <w:t>下倾角计划工具界面</w:t>
      </w:r>
      <w:bookmarkEnd w:id="28"/>
    </w:p>
    <w:p w:rsidR="00EE113C" w:rsidRDefault="00EE113C" w:rsidP="001400D4">
      <w:pPr>
        <w:pStyle w:val="aff1"/>
      </w:pPr>
      <w:r>
        <w:rPr>
          <w:rFonts w:hint="eastAsia"/>
          <w:noProof/>
          <w:lang w:val="en-US" w:eastAsia="zh-CN"/>
        </w:rPr>
        <w:drawing>
          <wp:inline distT="0" distB="0" distL="0" distR="0">
            <wp:extent cx="4910521" cy="3847796"/>
            <wp:effectExtent l="19050" t="0" r="4379"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4909398" cy="3846916"/>
                    </a:xfrm>
                    <a:prstGeom prst="rect">
                      <a:avLst/>
                    </a:prstGeom>
                    <a:noFill/>
                    <a:ln w="9525">
                      <a:noFill/>
                      <a:miter lim="800000"/>
                      <a:headEnd/>
                      <a:tailEnd/>
                    </a:ln>
                  </pic:spPr>
                </pic:pic>
              </a:graphicData>
            </a:graphic>
          </wp:inline>
        </w:drawing>
      </w:r>
    </w:p>
    <w:p w:rsidR="00C80ED5" w:rsidRDefault="00C80ED5" w:rsidP="001400D4">
      <w:pPr>
        <w:pStyle w:val="Body"/>
      </w:pPr>
    </w:p>
    <w:p w:rsidR="00C80ED5" w:rsidRPr="000119FC" w:rsidRDefault="00552073" w:rsidP="001400D4">
      <w:pPr>
        <w:pStyle w:val="22"/>
        <w:rPr>
          <w:shd w:val="clear" w:color="auto" w:fill="FFFFFF" w:themeFill="background1"/>
        </w:rPr>
      </w:pPr>
      <w:bookmarkStart w:id="29" w:name="_Toc286158541"/>
      <w:bookmarkStart w:id="30" w:name="_Toc286938526"/>
      <w:proofErr w:type="spellStart"/>
      <w:r w:rsidRPr="000119FC">
        <w:rPr>
          <w:rFonts w:hint="eastAsia"/>
          <w:shd w:val="clear" w:color="auto" w:fill="FFFFFF" w:themeFill="background1"/>
        </w:rPr>
        <w:t>调整</w:t>
      </w:r>
      <w:r w:rsidRPr="000119FC">
        <w:rPr>
          <w:rFonts w:hint="eastAsia"/>
          <w:shd w:val="clear" w:color="auto" w:fill="FFFFFF" w:themeFill="background1"/>
        </w:rPr>
        <w:t>RS</w:t>
      </w:r>
      <w:r w:rsidRPr="000119FC">
        <w:rPr>
          <w:rFonts w:hint="eastAsia"/>
          <w:shd w:val="clear" w:color="auto" w:fill="FFFFFF" w:themeFill="background1"/>
        </w:rPr>
        <w:t>的发射功率</w:t>
      </w:r>
      <w:bookmarkEnd w:id="29"/>
      <w:bookmarkEnd w:id="30"/>
      <w:proofErr w:type="spellEnd"/>
    </w:p>
    <w:p w:rsidR="00295050" w:rsidRDefault="00295050" w:rsidP="001400D4">
      <w:pPr>
        <w:pStyle w:val="30"/>
      </w:pPr>
      <w:bookmarkStart w:id="31" w:name="_Toc286938527"/>
      <w:proofErr w:type="spellStart"/>
      <w:r>
        <w:rPr>
          <w:rFonts w:hint="eastAsia"/>
        </w:rPr>
        <w:t>RS</w:t>
      </w:r>
      <w:r>
        <w:rPr>
          <w:rFonts w:hint="eastAsia"/>
        </w:rPr>
        <w:t>功率计算</w:t>
      </w:r>
      <w:bookmarkEnd w:id="31"/>
      <w:proofErr w:type="spellEnd"/>
    </w:p>
    <w:p w:rsidR="00295050" w:rsidRPr="002E5236" w:rsidRDefault="00295050" w:rsidP="001400D4">
      <w:pPr>
        <w:pStyle w:val="Body"/>
        <w:rPr>
          <w:lang w:eastAsia="zh-CN"/>
        </w:rPr>
      </w:pPr>
      <w:r>
        <w:rPr>
          <w:rFonts w:hint="eastAsia"/>
          <w:lang w:eastAsia="zh-CN"/>
        </w:rPr>
        <w:t>对</w:t>
      </w:r>
      <w:r w:rsidRPr="002E5236">
        <w:rPr>
          <w:rFonts w:hint="eastAsia"/>
          <w:lang w:eastAsia="zh-CN"/>
        </w:rPr>
        <w:t>于目前</w:t>
      </w:r>
      <w:r w:rsidRPr="002E5236">
        <w:rPr>
          <w:rFonts w:hint="eastAsia"/>
          <w:lang w:eastAsia="zh-CN"/>
        </w:rPr>
        <w:t>2</w:t>
      </w:r>
      <w:r w:rsidRPr="002E5236">
        <w:rPr>
          <w:rFonts w:hint="eastAsia"/>
          <w:lang w:eastAsia="zh-CN"/>
        </w:rPr>
        <w:t>通道的</w:t>
      </w:r>
      <w:r w:rsidRPr="002E5236">
        <w:rPr>
          <w:rFonts w:hint="eastAsia"/>
          <w:lang w:eastAsia="zh-CN"/>
        </w:rPr>
        <w:t>RRU</w:t>
      </w:r>
      <w:r w:rsidRPr="002E5236">
        <w:rPr>
          <w:rFonts w:hint="eastAsia"/>
          <w:lang w:eastAsia="zh-CN"/>
        </w:rPr>
        <w:t>，单个通道</w:t>
      </w:r>
      <w:r w:rsidRPr="002E5236">
        <w:rPr>
          <w:rFonts w:hint="eastAsia"/>
          <w:lang w:eastAsia="zh-CN"/>
        </w:rPr>
        <w:t>20W</w:t>
      </w:r>
      <w:r w:rsidRPr="002E5236">
        <w:rPr>
          <w:rFonts w:hint="eastAsia"/>
          <w:lang w:eastAsia="zh-CN"/>
        </w:rPr>
        <w:t>，</w:t>
      </w:r>
      <w:r>
        <w:rPr>
          <w:rFonts w:hint="eastAsia"/>
          <w:lang w:eastAsia="zh-CN"/>
        </w:rPr>
        <w:t>每个天线端口按照</w:t>
      </w:r>
      <w:r w:rsidRPr="002E5236">
        <w:rPr>
          <w:rFonts w:hint="eastAsia"/>
          <w:lang w:eastAsia="zh-CN"/>
        </w:rPr>
        <w:t>20W</w:t>
      </w:r>
      <w:r>
        <w:rPr>
          <w:rFonts w:hint="eastAsia"/>
          <w:lang w:eastAsia="zh-CN"/>
        </w:rPr>
        <w:t>的总共计算，</w:t>
      </w:r>
    </w:p>
    <w:p w:rsidR="00295050" w:rsidRDefault="00295050" w:rsidP="001400D4">
      <w:pPr>
        <w:pStyle w:val="Body"/>
        <w:rPr>
          <w:lang w:eastAsia="zh-CN"/>
        </w:rPr>
      </w:pPr>
      <w:r>
        <w:rPr>
          <w:rFonts w:hint="eastAsia"/>
          <w:lang w:eastAsia="zh-CN"/>
        </w:rPr>
        <w:t>对于</w:t>
      </w:r>
      <w:r w:rsidRPr="002E5236">
        <w:rPr>
          <w:rFonts w:hint="eastAsia"/>
          <w:lang w:eastAsia="zh-CN"/>
        </w:rPr>
        <w:t>8</w:t>
      </w:r>
      <w:r w:rsidRPr="002E5236">
        <w:rPr>
          <w:rFonts w:hint="eastAsia"/>
          <w:lang w:eastAsia="zh-CN"/>
        </w:rPr>
        <w:t>通道</w:t>
      </w:r>
      <w:r w:rsidRPr="002E5236">
        <w:rPr>
          <w:rFonts w:hint="eastAsia"/>
          <w:lang w:eastAsia="zh-CN"/>
        </w:rPr>
        <w:t>RRU</w:t>
      </w:r>
      <w:r w:rsidRPr="002E5236">
        <w:rPr>
          <w:rFonts w:hint="eastAsia"/>
          <w:lang w:eastAsia="zh-CN"/>
        </w:rPr>
        <w:t>，单个通道</w:t>
      </w:r>
      <w:r w:rsidRPr="002E5236">
        <w:rPr>
          <w:rFonts w:hint="eastAsia"/>
          <w:lang w:eastAsia="zh-CN"/>
        </w:rPr>
        <w:t>5W</w:t>
      </w:r>
      <w:r w:rsidRPr="002E5236">
        <w:rPr>
          <w:rFonts w:hint="eastAsia"/>
          <w:lang w:eastAsia="zh-CN"/>
        </w:rPr>
        <w:t>，在</w:t>
      </w:r>
      <w:r w:rsidRPr="002E5236">
        <w:rPr>
          <w:rFonts w:hint="eastAsia"/>
          <w:lang w:eastAsia="zh-CN"/>
        </w:rPr>
        <w:t>2</w:t>
      </w:r>
      <w:r w:rsidRPr="002E5236">
        <w:rPr>
          <w:rFonts w:hint="eastAsia"/>
          <w:lang w:eastAsia="zh-CN"/>
        </w:rPr>
        <w:t>天线端口配置下，每个天线端口</w:t>
      </w:r>
      <w:r>
        <w:rPr>
          <w:rFonts w:hint="eastAsia"/>
          <w:lang w:eastAsia="zh-CN"/>
        </w:rPr>
        <w:t>对应的是</w:t>
      </w:r>
      <w:r>
        <w:rPr>
          <w:rFonts w:hint="eastAsia"/>
          <w:lang w:eastAsia="zh-CN"/>
        </w:rPr>
        <w:t>4</w:t>
      </w:r>
      <w:r>
        <w:rPr>
          <w:rFonts w:hint="eastAsia"/>
          <w:lang w:eastAsia="zh-CN"/>
        </w:rPr>
        <w:t>个通道阵元，总功率为</w:t>
      </w:r>
      <w:r>
        <w:rPr>
          <w:rFonts w:hint="eastAsia"/>
          <w:lang w:eastAsia="zh-CN"/>
        </w:rPr>
        <w:t>4*5W=</w:t>
      </w:r>
      <w:r w:rsidRPr="002E5236">
        <w:rPr>
          <w:rFonts w:hint="eastAsia"/>
          <w:lang w:eastAsia="zh-CN"/>
        </w:rPr>
        <w:t>20W</w:t>
      </w:r>
      <w:r w:rsidRPr="002E5236">
        <w:rPr>
          <w:rFonts w:hint="eastAsia"/>
          <w:lang w:eastAsia="zh-CN"/>
        </w:rPr>
        <w:t>。</w:t>
      </w:r>
      <w:r w:rsidR="00871051">
        <w:rPr>
          <w:rFonts w:hint="eastAsia"/>
          <w:lang w:eastAsia="zh-CN"/>
        </w:rPr>
        <w:t>RS</w:t>
      </w:r>
      <w:r w:rsidR="00871051">
        <w:rPr>
          <w:rFonts w:hint="eastAsia"/>
          <w:lang w:eastAsia="zh-CN"/>
        </w:rPr>
        <w:t>是承载在不同的</w:t>
      </w:r>
      <w:r w:rsidR="00871051">
        <w:rPr>
          <w:rFonts w:hint="eastAsia"/>
          <w:lang w:eastAsia="zh-CN"/>
        </w:rPr>
        <w:t>RE</w:t>
      </w:r>
      <w:r w:rsidR="00871051">
        <w:rPr>
          <w:rFonts w:hint="eastAsia"/>
          <w:lang w:eastAsia="zh-CN"/>
        </w:rPr>
        <w:t>上，</w:t>
      </w:r>
      <w:proofErr w:type="gramStart"/>
      <w:r w:rsidR="00871051">
        <w:rPr>
          <w:rFonts w:hint="eastAsia"/>
          <w:lang w:eastAsia="zh-CN"/>
        </w:rPr>
        <w:t>不</w:t>
      </w:r>
      <w:proofErr w:type="gramEnd"/>
      <w:r w:rsidR="00871051">
        <w:rPr>
          <w:rFonts w:hint="eastAsia"/>
          <w:lang w:eastAsia="zh-CN"/>
        </w:rPr>
        <w:t>承载</w:t>
      </w:r>
      <w:r w:rsidR="00871051">
        <w:rPr>
          <w:rFonts w:hint="eastAsia"/>
          <w:lang w:eastAsia="zh-CN"/>
        </w:rPr>
        <w:t>RS</w:t>
      </w:r>
      <w:r w:rsidR="00871051">
        <w:rPr>
          <w:rFonts w:hint="eastAsia"/>
          <w:lang w:eastAsia="zh-CN"/>
        </w:rPr>
        <w:t>的</w:t>
      </w:r>
      <w:r w:rsidR="00871051">
        <w:rPr>
          <w:rFonts w:hint="eastAsia"/>
          <w:lang w:eastAsia="zh-CN"/>
        </w:rPr>
        <w:t>RE</w:t>
      </w:r>
      <w:r w:rsidR="00871051">
        <w:rPr>
          <w:rFonts w:hint="eastAsia"/>
          <w:lang w:eastAsia="zh-CN"/>
        </w:rPr>
        <w:t>仍需承载业务数据，同样需要分享功率，因而</w:t>
      </w:r>
      <w:r w:rsidR="00871051">
        <w:rPr>
          <w:rFonts w:hint="eastAsia"/>
          <w:lang w:eastAsia="zh-CN"/>
        </w:rPr>
        <w:t>RS</w:t>
      </w:r>
      <w:r w:rsidR="00871051">
        <w:rPr>
          <w:rFonts w:hint="eastAsia"/>
          <w:lang w:eastAsia="zh-CN"/>
        </w:rPr>
        <w:t>的功率</w:t>
      </w:r>
      <w:proofErr w:type="gramStart"/>
      <w:r w:rsidR="00871051">
        <w:rPr>
          <w:rFonts w:hint="eastAsia"/>
          <w:lang w:eastAsia="zh-CN"/>
        </w:rPr>
        <w:t>一般取总功率</w:t>
      </w:r>
      <w:proofErr w:type="gramEnd"/>
      <w:r w:rsidR="00871051">
        <w:rPr>
          <w:rFonts w:hint="eastAsia"/>
          <w:lang w:eastAsia="zh-CN"/>
        </w:rPr>
        <w:t>线性分布在频域上</w:t>
      </w:r>
      <w:r w:rsidR="00871051">
        <w:rPr>
          <w:rFonts w:hint="eastAsia"/>
          <w:lang w:eastAsia="zh-CN"/>
        </w:rPr>
        <w:t>RE</w:t>
      </w:r>
      <w:r w:rsidR="00871051">
        <w:rPr>
          <w:rFonts w:hint="eastAsia"/>
          <w:lang w:eastAsia="zh-CN"/>
        </w:rPr>
        <w:t>的均值。</w:t>
      </w:r>
      <w:r>
        <w:rPr>
          <w:rFonts w:hint="eastAsia"/>
          <w:lang w:eastAsia="zh-CN"/>
        </w:rPr>
        <w:t>不同频率配置的情况下，</w:t>
      </w:r>
      <w:r>
        <w:rPr>
          <w:rFonts w:hint="eastAsia"/>
          <w:lang w:eastAsia="zh-CN"/>
        </w:rPr>
        <w:t>RS</w:t>
      </w:r>
      <w:r>
        <w:rPr>
          <w:rFonts w:hint="eastAsia"/>
          <w:lang w:eastAsia="zh-CN"/>
        </w:rPr>
        <w:t>功率配置范围如下表：</w:t>
      </w:r>
    </w:p>
    <w:p w:rsidR="00295050" w:rsidRPr="00295050" w:rsidRDefault="00295050" w:rsidP="00295050">
      <w:pPr>
        <w:pStyle w:val="a5"/>
      </w:pPr>
      <w:r w:rsidRPr="00B21808">
        <w:rPr>
          <w:rFonts w:hint="eastAsia"/>
          <w:highlight w:val="yellow"/>
          <w:rPrChange w:id="32" w:author="微软用户" w:date="2013-11-06T11:08:00Z">
            <w:rPr>
              <w:rFonts w:ascii="Times New Roman" w:hAnsi="Times New Roman" w:hint="eastAsia"/>
              <w:bCs w:val="0"/>
              <w:sz w:val="21"/>
              <w:szCs w:val="24"/>
            </w:rPr>
          </w:rPrChange>
        </w:rPr>
        <w:t>表</w:t>
      </w:r>
      <w:r w:rsidRPr="00B21808">
        <w:rPr>
          <w:highlight w:val="yellow"/>
          <w:rPrChange w:id="33" w:author="微软用户" w:date="2013-11-06T11:08:00Z">
            <w:rPr>
              <w:rFonts w:ascii="Times New Roman" w:hAnsi="Times New Roman"/>
              <w:bCs w:val="0"/>
              <w:sz w:val="21"/>
              <w:szCs w:val="24"/>
            </w:rPr>
          </w:rPrChange>
        </w:rPr>
        <w:t xml:space="preserve"> 5</w:t>
      </w:r>
      <w:r w:rsidRPr="00B21808">
        <w:rPr>
          <w:highlight w:val="yellow"/>
          <w:rPrChange w:id="34" w:author="微软用户" w:date="2013-11-06T11:08:00Z">
            <w:rPr>
              <w:rFonts w:ascii="Times New Roman" w:hAnsi="Times New Roman"/>
              <w:bCs w:val="0"/>
              <w:sz w:val="21"/>
              <w:szCs w:val="24"/>
            </w:rPr>
          </w:rPrChange>
        </w:rPr>
        <w:noBreakHyphen/>
        <w:t xml:space="preserve">1  </w:t>
      </w:r>
      <w:r w:rsidRPr="00B21808">
        <w:rPr>
          <w:rFonts w:hint="eastAsia"/>
          <w:highlight w:val="yellow"/>
          <w:rPrChange w:id="35" w:author="微软用户" w:date="2013-11-06T11:08:00Z">
            <w:rPr>
              <w:rFonts w:ascii="Times New Roman" w:hAnsi="Times New Roman" w:hint="eastAsia"/>
              <w:bCs w:val="0"/>
              <w:sz w:val="21"/>
              <w:szCs w:val="24"/>
            </w:rPr>
          </w:rPrChange>
        </w:rPr>
        <w:t>不同频率配置下</w:t>
      </w:r>
      <w:r w:rsidRPr="00B21808">
        <w:rPr>
          <w:highlight w:val="yellow"/>
          <w:rPrChange w:id="36" w:author="微软用户" w:date="2013-11-06T11:08:00Z">
            <w:rPr>
              <w:rFonts w:ascii="Times New Roman" w:hAnsi="Times New Roman"/>
              <w:bCs w:val="0"/>
              <w:sz w:val="21"/>
              <w:szCs w:val="24"/>
            </w:rPr>
          </w:rPrChange>
        </w:rPr>
        <w:t>RS</w:t>
      </w:r>
      <w:r w:rsidRPr="00B21808">
        <w:rPr>
          <w:rFonts w:hint="eastAsia"/>
          <w:highlight w:val="yellow"/>
          <w:rPrChange w:id="37" w:author="微软用户" w:date="2013-11-06T11:08:00Z">
            <w:rPr>
              <w:rFonts w:ascii="Times New Roman" w:hAnsi="Times New Roman" w:hint="eastAsia"/>
              <w:bCs w:val="0"/>
              <w:sz w:val="21"/>
              <w:szCs w:val="24"/>
            </w:rPr>
          </w:rPrChange>
        </w:rPr>
        <w:t>功率配置范围</w:t>
      </w:r>
    </w:p>
    <w:tbl>
      <w:tblPr>
        <w:tblStyle w:val="af7"/>
        <w:tblW w:w="7726" w:type="dxa"/>
        <w:tblInd w:w="1383" w:type="dxa"/>
        <w:tblLook w:val="01E0" w:firstRow="1" w:lastRow="1" w:firstColumn="1" w:lastColumn="1" w:noHBand="0" w:noVBand="0"/>
      </w:tblPr>
      <w:tblGrid>
        <w:gridCol w:w="677"/>
        <w:gridCol w:w="1288"/>
        <w:gridCol w:w="1119"/>
        <w:gridCol w:w="1028"/>
        <w:gridCol w:w="3614"/>
      </w:tblGrid>
      <w:tr w:rsidR="00871051" w:rsidTr="00C17F43">
        <w:trPr>
          <w:cantSplit/>
          <w:tblHeader/>
        </w:trPr>
        <w:tc>
          <w:tcPr>
            <w:tcW w:w="677" w:type="dxa"/>
            <w:shd w:val="clear" w:color="auto" w:fill="auto"/>
          </w:tcPr>
          <w:p w:rsidR="00871051" w:rsidRDefault="00871051" w:rsidP="00A746E3">
            <w:pPr>
              <w:pStyle w:val="af5"/>
            </w:pPr>
            <w:r>
              <w:rPr>
                <w:rFonts w:hint="eastAsia"/>
              </w:rPr>
              <w:t>频宽</w:t>
            </w:r>
          </w:p>
        </w:tc>
        <w:tc>
          <w:tcPr>
            <w:tcW w:w="1288" w:type="dxa"/>
            <w:shd w:val="clear" w:color="auto" w:fill="auto"/>
          </w:tcPr>
          <w:p w:rsidR="00871051" w:rsidRDefault="00871051" w:rsidP="00A746E3">
            <w:pPr>
              <w:pStyle w:val="af5"/>
            </w:pPr>
            <w:r>
              <w:rPr>
                <w:rFonts w:hint="eastAsia"/>
              </w:rPr>
              <w:t>频域</w:t>
            </w:r>
            <w:r>
              <w:rPr>
                <w:rFonts w:hint="eastAsia"/>
              </w:rPr>
              <w:t>RB</w:t>
            </w:r>
            <w:r>
              <w:rPr>
                <w:rFonts w:hint="eastAsia"/>
              </w:rPr>
              <w:t>数目</w:t>
            </w:r>
          </w:p>
        </w:tc>
        <w:tc>
          <w:tcPr>
            <w:tcW w:w="1119" w:type="dxa"/>
          </w:tcPr>
          <w:p w:rsidR="00871051" w:rsidRDefault="00871051" w:rsidP="00A746E3">
            <w:pPr>
              <w:pStyle w:val="af5"/>
            </w:pPr>
            <w:r>
              <w:rPr>
                <w:rFonts w:hint="eastAsia"/>
              </w:rPr>
              <w:t>RE</w:t>
            </w:r>
            <w:r>
              <w:rPr>
                <w:rFonts w:hint="eastAsia"/>
              </w:rPr>
              <w:t>数目</w:t>
            </w:r>
          </w:p>
        </w:tc>
        <w:tc>
          <w:tcPr>
            <w:tcW w:w="1028" w:type="dxa"/>
            <w:shd w:val="clear" w:color="auto" w:fill="auto"/>
          </w:tcPr>
          <w:p w:rsidR="00871051" w:rsidRDefault="00871051" w:rsidP="00A746E3">
            <w:pPr>
              <w:pStyle w:val="af5"/>
            </w:pPr>
            <w:r>
              <w:rPr>
                <w:rFonts w:hint="eastAsia"/>
              </w:rPr>
              <w:t>天线端口功率</w:t>
            </w:r>
          </w:p>
        </w:tc>
        <w:tc>
          <w:tcPr>
            <w:tcW w:w="3614" w:type="dxa"/>
            <w:shd w:val="clear" w:color="auto" w:fill="auto"/>
          </w:tcPr>
          <w:p w:rsidR="00871051" w:rsidRDefault="00871051" w:rsidP="00871051">
            <w:pPr>
              <w:pStyle w:val="af5"/>
            </w:pPr>
            <w:r>
              <w:rPr>
                <w:rFonts w:hint="eastAsia"/>
              </w:rPr>
              <w:t>RS</w:t>
            </w:r>
            <w:r>
              <w:rPr>
                <w:rFonts w:hint="eastAsia"/>
              </w:rPr>
              <w:t>建议最大功率</w:t>
            </w:r>
          </w:p>
        </w:tc>
      </w:tr>
      <w:tr w:rsidR="00871051" w:rsidTr="00C17F43">
        <w:trPr>
          <w:cantSplit/>
        </w:trPr>
        <w:tc>
          <w:tcPr>
            <w:tcW w:w="677" w:type="dxa"/>
            <w:shd w:val="clear" w:color="auto" w:fill="auto"/>
          </w:tcPr>
          <w:p w:rsidR="00871051" w:rsidRPr="00305BBE" w:rsidRDefault="00871051" w:rsidP="00A746E3">
            <w:pPr>
              <w:pStyle w:val="af6"/>
              <w:rPr>
                <w:lang w:val="fr-FR"/>
              </w:rPr>
            </w:pPr>
            <w:r>
              <w:rPr>
                <w:rFonts w:hint="eastAsia"/>
                <w:lang w:val="fr-FR"/>
              </w:rPr>
              <w:t>5M</w:t>
            </w:r>
          </w:p>
        </w:tc>
        <w:tc>
          <w:tcPr>
            <w:tcW w:w="1288" w:type="dxa"/>
            <w:shd w:val="clear" w:color="auto" w:fill="auto"/>
          </w:tcPr>
          <w:p w:rsidR="00871051" w:rsidRDefault="00871051" w:rsidP="00871051">
            <w:pPr>
              <w:pStyle w:val="af6"/>
            </w:pPr>
            <w:r>
              <w:rPr>
                <w:rFonts w:hint="eastAsia"/>
              </w:rPr>
              <w:t>25</w:t>
            </w:r>
          </w:p>
        </w:tc>
        <w:tc>
          <w:tcPr>
            <w:tcW w:w="1119" w:type="dxa"/>
          </w:tcPr>
          <w:p w:rsidR="00871051" w:rsidRDefault="00871051" w:rsidP="00A746E3">
            <w:pPr>
              <w:pStyle w:val="af6"/>
              <w:rPr>
                <w:lang w:val="fr-FR"/>
              </w:rPr>
            </w:pPr>
            <w:r>
              <w:rPr>
                <w:rFonts w:hint="eastAsia"/>
                <w:lang w:val="fr-FR"/>
              </w:rPr>
              <w:t>300</w:t>
            </w:r>
          </w:p>
        </w:tc>
        <w:tc>
          <w:tcPr>
            <w:tcW w:w="1028" w:type="dxa"/>
            <w:shd w:val="clear" w:color="auto" w:fill="auto"/>
          </w:tcPr>
          <w:p w:rsidR="00871051" w:rsidRPr="00305BBE" w:rsidRDefault="00871051" w:rsidP="00A746E3">
            <w:pPr>
              <w:pStyle w:val="af6"/>
              <w:rPr>
                <w:lang w:val="fr-FR"/>
              </w:rPr>
            </w:pPr>
            <w:r>
              <w:rPr>
                <w:rFonts w:hint="eastAsia"/>
                <w:lang w:val="fr-FR"/>
              </w:rPr>
              <w:t>20W</w:t>
            </w:r>
          </w:p>
        </w:tc>
        <w:tc>
          <w:tcPr>
            <w:tcW w:w="3614" w:type="dxa"/>
            <w:shd w:val="clear" w:color="auto" w:fill="auto"/>
          </w:tcPr>
          <w:p w:rsidR="00871051" w:rsidRDefault="00871051" w:rsidP="00871051">
            <w:pPr>
              <w:pStyle w:val="af6"/>
            </w:pPr>
            <w:r>
              <w:rPr>
                <w:rFonts w:hint="eastAsia"/>
              </w:rPr>
              <w:t>10*log(20*1000)-10*log(300)=18.2dBm</w:t>
            </w:r>
          </w:p>
        </w:tc>
      </w:tr>
      <w:tr w:rsidR="00871051" w:rsidTr="00C17F43">
        <w:trPr>
          <w:cantSplit/>
        </w:trPr>
        <w:tc>
          <w:tcPr>
            <w:tcW w:w="677" w:type="dxa"/>
            <w:shd w:val="clear" w:color="auto" w:fill="auto"/>
          </w:tcPr>
          <w:p w:rsidR="00871051" w:rsidRDefault="00871051" w:rsidP="00A746E3">
            <w:pPr>
              <w:pStyle w:val="af6"/>
            </w:pPr>
            <w:r>
              <w:rPr>
                <w:rFonts w:hint="eastAsia"/>
              </w:rPr>
              <w:t>10M</w:t>
            </w:r>
          </w:p>
        </w:tc>
        <w:tc>
          <w:tcPr>
            <w:tcW w:w="1288" w:type="dxa"/>
            <w:shd w:val="clear" w:color="auto" w:fill="auto"/>
          </w:tcPr>
          <w:p w:rsidR="00871051" w:rsidRDefault="00871051" w:rsidP="00A746E3">
            <w:pPr>
              <w:pStyle w:val="af6"/>
            </w:pPr>
            <w:r>
              <w:rPr>
                <w:rFonts w:hint="eastAsia"/>
              </w:rPr>
              <w:t>50</w:t>
            </w:r>
          </w:p>
        </w:tc>
        <w:tc>
          <w:tcPr>
            <w:tcW w:w="1119" w:type="dxa"/>
          </w:tcPr>
          <w:p w:rsidR="00871051" w:rsidRDefault="00871051" w:rsidP="00A746E3">
            <w:pPr>
              <w:pStyle w:val="af6"/>
            </w:pPr>
            <w:r>
              <w:rPr>
                <w:rFonts w:hint="eastAsia"/>
              </w:rPr>
              <w:t>600</w:t>
            </w:r>
          </w:p>
        </w:tc>
        <w:tc>
          <w:tcPr>
            <w:tcW w:w="1028" w:type="dxa"/>
            <w:shd w:val="clear" w:color="auto" w:fill="auto"/>
          </w:tcPr>
          <w:p w:rsidR="00871051" w:rsidRDefault="00871051" w:rsidP="00A746E3">
            <w:pPr>
              <w:pStyle w:val="af6"/>
            </w:pPr>
            <w:r>
              <w:rPr>
                <w:rFonts w:hint="eastAsia"/>
              </w:rPr>
              <w:t>20W</w:t>
            </w:r>
          </w:p>
        </w:tc>
        <w:tc>
          <w:tcPr>
            <w:tcW w:w="3614" w:type="dxa"/>
            <w:shd w:val="clear" w:color="auto" w:fill="auto"/>
          </w:tcPr>
          <w:p w:rsidR="00871051" w:rsidRDefault="00871051" w:rsidP="00A746E3">
            <w:pPr>
              <w:pStyle w:val="af6"/>
            </w:pPr>
            <w:r>
              <w:rPr>
                <w:rFonts w:hint="eastAsia"/>
              </w:rPr>
              <w:t>10*log(20*1000)-10*log(600)=15.2dBm</w:t>
            </w:r>
          </w:p>
        </w:tc>
      </w:tr>
      <w:tr w:rsidR="00871051" w:rsidTr="00C17F43">
        <w:trPr>
          <w:cantSplit/>
        </w:trPr>
        <w:tc>
          <w:tcPr>
            <w:tcW w:w="677" w:type="dxa"/>
            <w:shd w:val="clear" w:color="auto" w:fill="auto"/>
          </w:tcPr>
          <w:p w:rsidR="00871051" w:rsidRDefault="00871051" w:rsidP="00A746E3">
            <w:pPr>
              <w:pStyle w:val="af6"/>
            </w:pPr>
            <w:r>
              <w:rPr>
                <w:rFonts w:hint="eastAsia"/>
              </w:rPr>
              <w:t>20M</w:t>
            </w:r>
          </w:p>
        </w:tc>
        <w:tc>
          <w:tcPr>
            <w:tcW w:w="1288" w:type="dxa"/>
            <w:shd w:val="clear" w:color="auto" w:fill="auto"/>
          </w:tcPr>
          <w:p w:rsidR="00871051" w:rsidRDefault="00871051" w:rsidP="00A746E3">
            <w:pPr>
              <w:pStyle w:val="af6"/>
            </w:pPr>
            <w:r>
              <w:rPr>
                <w:rFonts w:hint="eastAsia"/>
              </w:rPr>
              <w:t>100</w:t>
            </w:r>
          </w:p>
        </w:tc>
        <w:tc>
          <w:tcPr>
            <w:tcW w:w="1119" w:type="dxa"/>
          </w:tcPr>
          <w:p w:rsidR="00871051" w:rsidRDefault="00871051" w:rsidP="00A746E3">
            <w:pPr>
              <w:pStyle w:val="af6"/>
            </w:pPr>
            <w:r>
              <w:rPr>
                <w:rFonts w:hint="eastAsia"/>
              </w:rPr>
              <w:t>1200</w:t>
            </w:r>
          </w:p>
        </w:tc>
        <w:tc>
          <w:tcPr>
            <w:tcW w:w="1028" w:type="dxa"/>
            <w:shd w:val="clear" w:color="auto" w:fill="auto"/>
          </w:tcPr>
          <w:p w:rsidR="00871051" w:rsidRDefault="00871051" w:rsidP="00A746E3">
            <w:pPr>
              <w:pStyle w:val="af6"/>
            </w:pPr>
            <w:r>
              <w:rPr>
                <w:rFonts w:hint="eastAsia"/>
              </w:rPr>
              <w:t>20W</w:t>
            </w:r>
          </w:p>
        </w:tc>
        <w:tc>
          <w:tcPr>
            <w:tcW w:w="3614" w:type="dxa"/>
            <w:shd w:val="clear" w:color="auto" w:fill="auto"/>
          </w:tcPr>
          <w:p w:rsidR="00871051" w:rsidRDefault="00871051" w:rsidP="00A746E3">
            <w:pPr>
              <w:pStyle w:val="af6"/>
            </w:pPr>
            <w:r>
              <w:rPr>
                <w:rFonts w:hint="eastAsia"/>
              </w:rPr>
              <w:t>10*log(20*1000)-10*log(1200)=12.2dBm</w:t>
            </w:r>
          </w:p>
        </w:tc>
      </w:tr>
    </w:tbl>
    <w:p w:rsidR="00295050" w:rsidRPr="002E5236" w:rsidRDefault="00295050" w:rsidP="001400D4">
      <w:pPr>
        <w:pStyle w:val="Body"/>
        <w:rPr>
          <w:lang w:eastAsia="zh-CN"/>
        </w:rPr>
      </w:pPr>
      <w:r w:rsidRPr="002E5236">
        <w:rPr>
          <w:rFonts w:hint="eastAsia"/>
          <w:lang w:eastAsia="zh-CN"/>
        </w:rPr>
        <w:lastRenderedPageBreak/>
        <w:t>根据覆盖要求，</w:t>
      </w:r>
      <w:r w:rsidRPr="002E5236">
        <w:rPr>
          <w:rFonts w:hint="eastAsia"/>
          <w:lang w:eastAsia="zh-CN"/>
        </w:rPr>
        <w:t>RS</w:t>
      </w:r>
      <w:r w:rsidRPr="002E5236">
        <w:rPr>
          <w:rFonts w:hint="eastAsia"/>
          <w:lang w:eastAsia="zh-CN"/>
        </w:rPr>
        <w:t>发射功率</w:t>
      </w:r>
      <w:r w:rsidR="00C54042">
        <w:rPr>
          <w:rFonts w:hint="eastAsia"/>
          <w:lang w:eastAsia="zh-CN"/>
        </w:rPr>
        <w:t>可在不超过上表的最大范围内调整</w:t>
      </w:r>
      <w:r w:rsidRPr="002E5236">
        <w:rPr>
          <w:rFonts w:hint="eastAsia"/>
          <w:lang w:eastAsia="zh-CN"/>
        </w:rPr>
        <w:t>。</w:t>
      </w:r>
    </w:p>
    <w:p w:rsidR="00295050" w:rsidRDefault="00295050" w:rsidP="001400D4">
      <w:pPr>
        <w:pStyle w:val="30"/>
      </w:pPr>
      <w:bookmarkStart w:id="38" w:name="_Toc286938528"/>
      <w:proofErr w:type="spellStart"/>
      <w:r>
        <w:rPr>
          <w:rFonts w:hint="eastAsia"/>
        </w:rPr>
        <w:t>RS</w:t>
      </w:r>
      <w:r>
        <w:rPr>
          <w:rFonts w:hint="eastAsia"/>
        </w:rPr>
        <w:t>功率调整原则</w:t>
      </w:r>
      <w:bookmarkEnd w:id="38"/>
      <w:proofErr w:type="spellEnd"/>
    </w:p>
    <w:p w:rsidR="002E5236" w:rsidRDefault="002E5236" w:rsidP="001400D4">
      <w:pPr>
        <w:pStyle w:val="Body"/>
        <w:rPr>
          <w:lang w:eastAsia="zh-CN"/>
        </w:rPr>
      </w:pPr>
      <w:r>
        <w:rPr>
          <w:rFonts w:hint="eastAsia"/>
          <w:lang w:eastAsia="zh-CN"/>
        </w:rPr>
        <w:t>在覆盖优化过程中，当通过调整天线方位角、下倾角无法解决覆盖问题时才考虑增大或减小</w:t>
      </w:r>
      <w:r>
        <w:rPr>
          <w:rFonts w:hint="eastAsia"/>
          <w:lang w:eastAsia="zh-CN"/>
        </w:rPr>
        <w:t>RS</w:t>
      </w:r>
      <w:r>
        <w:rPr>
          <w:rFonts w:hint="eastAsia"/>
          <w:lang w:eastAsia="zh-CN"/>
        </w:rPr>
        <w:t>的发射功率来解决覆盖问题。</w:t>
      </w:r>
    </w:p>
    <w:p w:rsidR="002E5236" w:rsidRDefault="002E5236" w:rsidP="001400D4">
      <w:pPr>
        <w:pStyle w:val="Body"/>
        <w:rPr>
          <w:lang w:eastAsia="zh-CN"/>
        </w:rPr>
      </w:pPr>
      <w:r>
        <w:rPr>
          <w:rFonts w:hint="eastAsia"/>
          <w:lang w:eastAsia="zh-CN"/>
        </w:rPr>
        <w:t>减小</w:t>
      </w:r>
      <w:r>
        <w:rPr>
          <w:rFonts w:hint="eastAsia"/>
          <w:lang w:eastAsia="zh-CN"/>
        </w:rPr>
        <w:t>RS</w:t>
      </w:r>
      <w:r>
        <w:rPr>
          <w:rFonts w:hint="eastAsia"/>
          <w:lang w:eastAsia="zh-CN"/>
        </w:rPr>
        <w:t>的发射功率常用于解决导频污染和越区覆盖问题，同样也会降低室外信号对室内的深度覆盖，在实际使用时需注意。</w:t>
      </w:r>
    </w:p>
    <w:p w:rsidR="002E5236" w:rsidRDefault="002E5236" w:rsidP="001400D4">
      <w:pPr>
        <w:pStyle w:val="Body"/>
        <w:rPr>
          <w:lang w:eastAsia="zh-CN"/>
        </w:rPr>
      </w:pPr>
      <w:r>
        <w:rPr>
          <w:rFonts w:hint="eastAsia"/>
          <w:lang w:eastAsia="zh-CN"/>
        </w:rPr>
        <w:t>增大</w:t>
      </w:r>
      <w:r>
        <w:rPr>
          <w:rFonts w:hint="eastAsia"/>
          <w:lang w:eastAsia="zh-CN"/>
        </w:rPr>
        <w:t>RS</w:t>
      </w:r>
      <w:r>
        <w:rPr>
          <w:rFonts w:hint="eastAsia"/>
          <w:lang w:eastAsia="zh-CN"/>
        </w:rPr>
        <w:t>的发射功率则需要根据具体的信令流程判断是否是下行功率受限。</w:t>
      </w:r>
    </w:p>
    <w:p w:rsidR="006F0AB0" w:rsidRDefault="002E5236" w:rsidP="001400D4">
      <w:pPr>
        <w:pStyle w:val="Body"/>
        <w:rPr>
          <w:lang w:eastAsia="zh-CN"/>
        </w:rPr>
      </w:pPr>
      <w:r w:rsidRPr="00B21808">
        <w:rPr>
          <w:rFonts w:hint="eastAsia"/>
          <w:highlight w:val="yellow"/>
          <w:lang w:eastAsia="zh-CN"/>
          <w:rPrChange w:id="39" w:author="微软用户" w:date="2013-11-06T11:19:00Z">
            <w:rPr>
              <w:rFonts w:ascii="Times New Roman" w:hAnsi="Times New Roman" w:hint="eastAsia"/>
              <w:szCs w:val="24"/>
              <w:lang w:eastAsia="zh-CN"/>
            </w:rPr>
          </w:rPrChange>
        </w:rPr>
        <w:t>判断是下行受限还是上行受限，在业务状态下，可以通过判断是业务信道上行和下行的</w:t>
      </w:r>
      <w:r w:rsidRPr="00B21808">
        <w:rPr>
          <w:highlight w:val="yellow"/>
          <w:lang w:eastAsia="zh-CN"/>
          <w:rPrChange w:id="40" w:author="微软用户" w:date="2013-11-06T11:19:00Z">
            <w:rPr>
              <w:rFonts w:ascii="Times New Roman" w:hAnsi="Times New Roman"/>
              <w:szCs w:val="24"/>
              <w:lang w:eastAsia="zh-CN"/>
            </w:rPr>
          </w:rPrChange>
        </w:rPr>
        <w:t>BLER</w:t>
      </w:r>
      <w:r w:rsidRPr="00B21808">
        <w:rPr>
          <w:rFonts w:hint="eastAsia"/>
          <w:highlight w:val="yellow"/>
          <w:lang w:eastAsia="zh-CN"/>
          <w:rPrChange w:id="41" w:author="微软用户" w:date="2013-11-06T11:19:00Z">
            <w:rPr>
              <w:rFonts w:ascii="Times New Roman" w:hAnsi="Times New Roman" w:hint="eastAsia"/>
              <w:szCs w:val="24"/>
              <w:lang w:eastAsia="zh-CN"/>
            </w:rPr>
          </w:rPrChange>
        </w:rPr>
        <w:t>谁先升高（参考门限</w:t>
      </w:r>
      <w:r w:rsidRPr="00B21808">
        <w:rPr>
          <w:highlight w:val="yellow"/>
          <w:lang w:eastAsia="zh-CN"/>
          <w:rPrChange w:id="42" w:author="微软用户" w:date="2013-11-06T11:19:00Z">
            <w:rPr>
              <w:rFonts w:ascii="Times New Roman" w:hAnsi="Times New Roman"/>
              <w:szCs w:val="24"/>
              <w:lang w:eastAsia="zh-CN"/>
            </w:rPr>
          </w:rPrChange>
        </w:rPr>
        <w:t>20%</w:t>
      </w:r>
      <w:r w:rsidRPr="00B21808">
        <w:rPr>
          <w:rFonts w:hint="eastAsia"/>
          <w:highlight w:val="yellow"/>
          <w:lang w:eastAsia="zh-CN"/>
          <w:rPrChange w:id="43" w:author="微软用户" w:date="2013-11-06T11:19:00Z">
            <w:rPr>
              <w:rFonts w:ascii="Times New Roman" w:hAnsi="Times New Roman" w:hint="eastAsia"/>
              <w:szCs w:val="24"/>
              <w:lang w:eastAsia="zh-CN"/>
            </w:rPr>
          </w:rPrChange>
        </w:rPr>
        <w:t>），也可以通过判断</w:t>
      </w:r>
      <w:r w:rsidRPr="00B21808">
        <w:rPr>
          <w:highlight w:val="yellow"/>
          <w:lang w:eastAsia="zh-CN"/>
          <w:rPrChange w:id="44" w:author="微软用户" w:date="2013-11-06T11:19:00Z">
            <w:rPr>
              <w:rFonts w:ascii="Times New Roman" w:hAnsi="Times New Roman"/>
              <w:szCs w:val="24"/>
              <w:lang w:eastAsia="zh-CN"/>
            </w:rPr>
          </w:rPrChange>
        </w:rPr>
        <w:t>UE</w:t>
      </w:r>
      <w:r w:rsidRPr="00B21808">
        <w:rPr>
          <w:rFonts w:hint="eastAsia"/>
          <w:highlight w:val="yellow"/>
          <w:lang w:eastAsia="zh-CN"/>
          <w:rPrChange w:id="45" w:author="微软用户" w:date="2013-11-06T11:19:00Z">
            <w:rPr>
              <w:rFonts w:ascii="Times New Roman" w:hAnsi="Times New Roman" w:hint="eastAsia"/>
              <w:szCs w:val="24"/>
              <w:lang w:eastAsia="zh-CN"/>
            </w:rPr>
          </w:rPrChange>
        </w:rPr>
        <w:t>和</w:t>
      </w:r>
      <w:proofErr w:type="spellStart"/>
      <w:r w:rsidRPr="00B21808">
        <w:rPr>
          <w:highlight w:val="yellow"/>
          <w:lang w:eastAsia="zh-CN"/>
          <w:rPrChange w:id="46" w:author="微软用户" w:date="2013-11-06T11:19:00Z">
            <w:rPr>
              <w:rFonts w:ascii="Times New Roman" w:hAnsi="Times New Roman"/>
              <w:szCs w:val="24"/>
              <w:lang w:eastAsia="zh-CN"/>
            </w:rPr>
          </w:rPrChange>
        </w:rPr>
        <w:t>eNodeB</w:t>
      </w:r>
      <w:proofErr w:type="spellEnd"/>
      <w:r w:rsidRPr="00B21808">
        <w:rPr>
          <w:rFonts w:hint="eastAsia"/>
          <w:highlight w:val="yellow"/>
          <w:lang w:eastAsia="zh-CN"/>
          <w:rPrChange w:id="47" w:author="微软用户" w:date="2013-11-06T11:19:00Z">
            <w:rPr>
              <w:rFonts w:ascii="Times New Roman" w:hAnsi="Times New Roman" w:hint="eastAsia"/>
              <w:szCs w:val="24"/>
              <w:lang w:eastAsia="zh-CN"/>
            </w:rPr>
          </w:rPrChange>
        </w:rPr>
        <w:t>谁的发射功率先达到上限。</w:t>
      </w:r>
    </w:p>
    <w:p w:rsidR="006F0AB0" w:rsidRDefault="006F0AB0" w:rsidP="001400D4">
      <w:pPr>
        <w:pStyle w:val="13"/>
      </w:pPr>
      <w:bookmarkStart w:id="48" w:name="_Toc286158542"/>
      <w:bookmarkStart w:id="49" w:name="_Toc286938529"/>
      <w:proofErr w:type="spellStart"/>
      <w:r>
        <w:rPr>
          <w:rFonts w:hint="eastAsia"/>
        </w:rPr>
        <w:t>覆盖优化原则</w:t>
      </w:r>
      <w:bookmarkEnd w:id="48"/>
      <w:bookmarkEnd w:id="49"/>
      <w:proofErr w:type="spellEnd"/>
    </w:p>
    <w:p w:rsidR="006F0AB0" w:rsidRDefault="006F0AB0" w:rsidP="001400D4">
      <w:pPr>
        <w:pStyle w:val="Body"/>
      </w:pPr>
      <w:r>
        <w:rPr>
          <w:rFonts w:hint="eastAsia"/>
        </w:rPr>
        <w:t>原则</w:t>
      </w:r>
      <w:r>
        <w:rPr>
          <w:rFonts w:hint="eastAsia"/>
        </w:rPr>
        <w:t>1</w:t>
      </w:r>
      <w:r>
        <w:rPr>
          <w:rFonts w:hint="eastAsia"/>
        </w:rPr>
        <w:t>：先优化</w:t>
      </w:r>
      <w:r>
        <w:rPr>
          <w:rFonts w:hint="eastAsia"/>
        </w:rPr>
        <w:t>RSRP</w:t>
      </w:r>
      <w:r>
        <w:rPr>
          <w:rFonts w:hint="eastAsia"/>
        </w:rPr>
        <w:t>，后优化</w:t>
      </w:r>
      <w:r>
        <w:rPr>
          <w:rFonts w:hint="eastAsia"/>
        </w:rPr>
        <w:t>RS-CINR</w:t>
      </w:r>
      <w:r>
        <w:rPr>
          <w:rFonts w:hint="eastAsia"/>
        </w:rPr>
        <w:t>；</w:t>
      </w:r>
    </w:p>
    <w:p w:rsidR="006F0AB0" w:rsidRDefault="006F0AB0" w:rsidP="001400D4">
      <w:pPr>
        <w:pStyle w:val="Body"/>
        <w:rPr>
          <w:lang w:eastAsia="zh-CN"/>
        </w:rPr>
      </w:pPr>
      <w:r>
        <w:rPr>
          <w:rFonts w:hint="eastAsia"/>
          <w:lang w:eastAsia="zh-CN"/>
        </w:rPr>
        <w:t>原则</w:t>
      </w:r>
      <w:r>
        <w:rPr>
          <w:rFonts w:hint="eastAsia"/>
          <w:lang w:eastAsia="zh-CN"/>
        </w:rPr>
        <w:t>2</w:t>
      </w:r>
      <w:r>
        <w:rPr>
          <w:rFonts w:hint="eastAsia"/>
          <w:lang w:eastAsia="zh-CN"/>
        </w:rPr>
        <w:t>：覆盖优化的两大关键任务：消除弱覆盖；消除交叉覆盖；</w:t>
      </w:r>
    </w:p>
    <w:p w:rsidR="006F0AB0" w:rsidRDefault="006F0AB0" w:rsidP="001400D4">
      <w:pPr>
        <w:pStyle w:val="Body"/>
        <w:rPr>
          <w:lang w:eastAsia="zh-CN"/>
        </w:rPr>
      </w:pPr>
      <w:r>
        <w:rPr>
          <w:rFonts w:hint="eastAsia"/>
          <w:lang w:eastAsia="zh-CN"/>
        </w:rPr>
        <w:t>原则</w:t>
      </w:r>
      <w:r>
        <w:rPr>
          <w:rFonts w:hint="eastAsia"/>
          <w:lang w:eastAsia="zh-CN"/>
        </w:rPr>
        <w:t>3</w:t>
      </w:r>
      <w:r>
        <w:rPr>
          <w:rFonts w:hint="eastAsia"/>
          <w:lang w:eastAsia="zh-CN"/>
        </w:rPr>
        <w:t>：优先优化弱覆盖、越区覆盖、再优化导频污染；</w:t>
      </w:r>
    </w:p>
    <w:p w:rsidR="006F0AB0" w:rsidRPr="006F0AB0" w:rsidRDefault="006F0AB0" w:rsidP="001400D4">
      <w:pPr>
        <w:pStyle w:val="Body"/>
        <w:rPr>
          <w:lang w:eastAsia="zh-CN"/>
        </w:rPr>
      </w:pPr>
      <w:r>
        <w:rPr>
          <w:rFonts w:hint="eastAsia"/>
          <w:lang w:eastAsia="zh-CN"/>
        </w:rPr>
        <w:t>原则</w:t>
      </w:r>
      <w:r>
        <w:rPr>
          <w:rFonts w:hint="eastAsia"/>
          <w:lang w:eastAsia="zh-CN"/>
        </w:rPr>
        <w:t>4</w:t>
      </w:r>
      <w:r>
        <w:rPr>
          <w:rFonts w:hint="eastAsia"/>
          <w:lang w:eastAsia="zh-CN"/>
        </w:rPr>
        <w:t>：优先调整天线的下倾角、方位角、天线挂</w:t>
      </w:r>
      <w:proofErr w:type="gramStart"/>
      <w:r>
        <w:rPr>
          <w:rFonts w:hint="eastAsia"/>
          <w:lang w:eastAsia="zh-CN"/>
        </w:rPr>
        <w:t>高和迁站</w:t>
      </w:r>
      <w:proofErr w:type="gramEnd"/>
      <w:r>
        <w:rPr>
          <w:rFonts w:hint="eastAsia"/>
          <w:lang w:eastAsia="zh-CN"/>
        </w:rPr>
        <w:t>及加站，最后考虑调整</w:t>
      </w:r>
      <w:r>
        <w:rPr>
          <w:rFonts w:hint="eastAsia"/>
          <w:lang w:eastAsia="zh-CN"/>
        </w:rPr>
        <w:t>RS</w:t>
      </w:r>
      <w:r>
        <w:rPr>
          <w:rFonts w:hint="eastAsia"/>
          <w:lang w:eastAsia="zh-CN"/>
        </w:rPr>
        <w:t>的发射功率。</w:t>
      </w:r>
    </w:p>
    <w:p w:rsidR="006F0AB0" w:rsidRDefault="00481B92" w:rsidP="001400D4">
      <w:pPr>
        <w:pStyle w:val="13"/>
        <w:rPr>
          <w:lang w:eastAsia="zh-CN"/>
        </w:rPr>
      </w:pPr>
      <w:bookmarkStart w:id="50" w:name="_Toc286938530"/>
      <w:r>
        <w:rPr>
          <w:rFonts w:hint="eastAsia"/>
          <w:lang w:eastAsia="zh-CN"/>
        </w:rPr>
        <w:t>覆盖问题的定义和优化</w:t>
      </w:r>
      <w:r w:rsidR="002E2B3A">
        <w:rPr>
          <w:rFonts w:hint="eastAsia"/>
          <w:lang w:eastAsia="zh-CN"/>
        </w:rPr>
        <w:t>方法</w:t>
      </w:r>
      <w:bookmarkEnd w:id="50"/>
    </w:p>
    <w:p w:rsidR="00481B92" w:rsidRPr="000119FC" w:rsidRDefault="000119FC" w:rsidP="001400D4">
      <w:pPr>
        <w:pStyle w:val="22"/>
        <w:rPr>
          <w:shd w:val="clear" w:color="auto" w:fill="FFFFFF" w:themeFill="background1"/>
        </w:rPr>
      </w:pPr>
      <w:bookmarkStart w:id="51" w:name="_Toc286938531"/>
      <w:proofErr w:type="spellStart"/>
      <w:r w:rsidRPr="000119FC">
        <w:rPr>
          <w:rFonts w:hint="eastAsia"/>
          <w:shd w:val="clear" w:color="auto" w:fill="FFFFFF" w:themeFill="background1"/>
        </w:rPr>
        <w:t>覆盖空洞</w:t>
      </w:r>
      <w:bookmarkEnd w:id="51"/>
      <w:proofErr w:type="spellEnd"/>
    </w:p>
    <w:p w:rsidR="00481B92" w:rsidRDefault="003A37CE" w:rsidP="001400D4">
      <w:pPr>
        <w:pStyle w:val="30"/>
      </w:pPr>
      <w:bookmarkStart w:id="52" w:name="_Toc286938532"/>
      <w:proofErr w:type="spellStart"/>
      <w:r>
        <w:rPr>
          <w:rFonts w:hint="eastAsia"/>
        </w:rPr>
        <w:t>定义</w:t>
      </w:r>
      <w:bookmarkStart w:id="53" w:name="_GoBack"/>
      <w:bookmarkEnd w:id="52"/>
      <w:bookmarkEnd w:id="53"/>
      <w:proofErr w:type="spellEnd"/>
    </w:p>
    <w:p w:rsidR="00481B92" w:rsidRDefault="003A37CE" w:rsidP="001400D4">
      <w:pPr>
        <w:pStyle w:val="Body"/>
        <w:rPr>
          <w:lang w:eastAsia="zh-CN"/>
        </w:rPr>
      </w:pPr>
      <w:r w:rsidRPr="00280EFD">
        <w:rPr>
          <w:rFonts w:hint="eastAsia"/>
          <w:highlight w:val="yellow"/>
          <w:lang w:eastAsia="zh-CN"/>
          <w:rPrChange w:id="54" w:author="微软用户" w:date="2013-11-07T10:41:00Z">
            <w:rPr>
              <w:rFonts w:hint="eastAsia"/>
              <w:lang w:eastAsia="zh-CN"/>
            </w:rPr>
          </w:rPrChange>
        </w:rPr>
        <w:t>覆盖空洞是指在连片站点中间出现的完全没有</w:t>
      </w:r>
      <w:r w:rsidRPr="00280EFD">
        <w:rPr>
          <w:rFonts w:hint="eastAsia"/>
          <w:highlight w:val="yellow"/>
          <w:lang w:eastAsia="zh-CN"/>
          <w:rPrChange w:id="55" w:author="微软用户" w:date="2013-11-07T10:41:00Z">
            <w:rPr>
              <w:rFonts w:hint="eastAsia"/>
              <w:lang w:eastAsia="zh-CN"/>
            </w:rPr>
          </w:rPrChange>
        </w:rPr>
        <w:t>TD-LTE</w:t>
      </w:r>
      <w:r w:rsidRPr="00280EFD">
        <w:rPr>
          <w:rFonts w:hint="eastAsia"/>
          <w:highlight w:val="yellow"/>
          <w:lang w:eastAsia="zh-CN"/>
          <w:rPrChange w:id="56" w:author="微软用户" w:date="2013-11-07T10:41:00Z">
            <w:rPr>
              <w:rFonts w:hint="eastAsia"/>
              <w:lang w:eastAsia="zh-CN"/>
            </w:rPr>
          </w:rPrChange>
        </w:rPr>
        <w:t>信号的区域。</w:t>
      </w:r>
      <w:r w:rsidRPr="00280EFD">
        <w:rPr>
          <w:rFonts w:hint="eastAsia"/>
          <w:highlight w:val="yellow"/>
          <w:lang w:eastAsia="zh-CN"/>
          <w:rPrChange w:id="57" w:author="微软用户" w:date="2013-11-07T10:41:00Z">
            <w:rPr>
              <w:rFonts w:hint="eastAsia"/>
              <w:lang w:eastAsia="zh-CN"/>
            </w:rPr>
          </w:rPrChange>
        </w:rPr>
        <w:t>UE</w:t>
      </w:r>
      <w:r w:rsidRPr="00280EFD">
        <w:rPr>
          <w:rFonts w:hint="eastAsia"/>
          <w:highlight w:val="yellow"/>
          <w:lang w:eastAsia="zh-CN"/>
          <w:rPrChange w:id="58" w:author="微软用户" w:date="2013-11-07T10:41:00Z">
            <w:rPr>
              <w:rFonts w:hint="eastAsia"/>
              <w:lang w:eastAsia="zh-CN"/>
            </w:rPr>
          </w:rPrChange>
        </w:rPr>
        <w:t>终端的灵敏度一般为</w:t>
      </w:r>
      <w:r w:rsidRPr="00280EFD">
        <w:rPr>
          <w:rFonts w:hint="eastAsia"/>
          <w:highlight w:val="yellow"/>
          <w:lang w:eastAsia="zh-CN"/>
          <w:rPrChange w:id="59" w:author="微软用户" w:date="2013-11-07T10:41:00Z">
            <w:rPr>
              <w:rFonts w:hint="eastAsia"/>
              <w:lang w:eastAsia="zh-CN"/>
            </w:rPr>
          </w:rPrChange>
        </w:rPr>
        <w:t>-124dBm</w:t>
      </w:r>
      <w:r w:rsidRPr="00280EFD">
        <w:rPr>
          <w:rFonts w:hint="eastAsia"/>
          <w:highlight w:val="yellow"/>
          <w:lang w:eastAsia="zh-CN"/>
          <w:rPrChange w:id="60" w:author="微软用户" w:date="2013-11-07T10:41:00Z">
            <w:rPr>
              <w:rFonts w:hint="eastAsia"/>
              <w:lang w:eastAsia="zh-CN"/>
            </w:rPr>
          </w:rPrChange>
        </w:rPr>
        <w:t>，考虑部分商用终端与测试终端灵敏度的差异，预留</w:t>
      </w:r>
      <w:r w:rsidRPr="00280EFD">
        <w:rPr>
          <w:rFonts w:hint="eastAsia"/>
          <w:highlight w:val="yellow"/>
          <w:lang w:eastAsia="zh-CN"/>
          <w:rPrChange w:id="61" w:author="微软用户" w:date="2013-11-07T10:41:00Z">
            <w:rPr>
              <w:rFonts w:hint="eastAsia"/>
              <w:lang w:eastAsia="zh-CN"/>
            </w:rPr>
          </w:rPrChange>
        </w:rPr>
        <w:t>5dB</w:t>
      </w:r>
      <w:r w:rsidRPr="00280EFD">
        <w:rPr>
          <w:rFonts w:hint="eastAsia"/>
          <w:highlight w:val="yellow"/>
          <w:lang w:eastAsia="zh-CN"/>
          <w:rPrChange w:id="62" w:author="微软用户" w:date="2013-11-07T10:41:00Z">
            <w:rPr>
              <w:rFonts w:hint="eastAsia"/>
              <w:lang w:eastAsia="zh-CN"/>
            </w:rPr>
          </w:rPrChange>
        </w:rPr>
        <w:t>余量，则覆盖空洞定义为</w:t>
      </w:r>
      <w:r w:rsidRPr="00280EFD">
        <w:rPr>
          <w:rFonts w:hint="eastAsia"/>
          <w:highlight w:val="yellow"/>
          <w:lang w:eastAsia="zh-CN"/>
          <w:rPrChange w:id="63" w:author="微软用户" w:date="2013-11-07T10:41:00Z">
            <w:rPr>
              <w:rFonts w:hint="eastAsia"/>
              <w:lang w:eastAsia="zh-CN"/>
            </w:rPr>
          </w:rPrChange>
        </w:rPr>
        <w:t>RSRP&lt;</w:t>
      </w:r>
      <w:r w:rsidRPr="00280EFD">
        <w:rPr>
          <w:rFonts w:hint="eastAsia"/>
          <w:highlight w:val="yellow"/>
          <w:lang w:eastAsia="zh-CN"/>
          <w:rPrChange w:id="64" w:author="微软用户" w:date="2013-11-07T10:41:00Z">
            <w:rPr>
              <w:rFonts w:hint="eastAsia"/>
              <w:lang w:eastAsia="zh-CN"/>
            </w:rPr>
          </w:rPrChange>
        </w:rPr>
        <w:t>－</w:t>
      </w:r>
      <w:r w:rsidRPr="00280EFD">
        <w:rPr>
          <w:rFonts w:hint="eastAsia"/>
          <w:highlight w:val="yellow"/>
          <w:lang w:eastAsia="zh-CN"/>
          <w:rPrChange w:id="65" w:author="微软用户" w:date="2013-11-07T10:41:00Z">
            <w:rPr>
              <w:rFonts w:hint="eastAsia"/>
              <w:lang w:eastAsia="zh-CN"/>
            </w:rPr>
          </w:rPrChange>
        </w:rPr>
        <w:t>119dBm</w:t>
      </w:r>
      <w:r w:rsidRPr="00280EFD">
        <w:rPr>
          <w:rFonts w:hint="eastAsia"/>
          <w:highlight w:val="yellow"/>
          <w:lang w:eastAsia="zh-CN"/>
          <w:rPrChange w:id="66" w:author="微软用户" w:date="2013-11-07T10:41:00Z">
            <w:rPr>
              <w:rFonts w:hint="eastAsia"/>
              <w:lang w:eastAsia="zh-CN"/>
            </w:rPr>
          </w:rPrChange>
        </w:rPr>
        <w:t>的区域</w:t>
      </w:r>
      <w:r w:rsidR="00DD7B09" w:rsidRPr="00280EFD">
        <w:rPr>
          <w:rFonts w:hint="eastAsia"/>
          <w:highlight w:val="yellow"/>
          <w:lang w:eastAsia="zh-CN"/>
          <w:rPrChange w:id="67" w:author="微软用户" w:date="2013-11-07T10:41:00Z">
            <w:rPr>
              <w:rFonts w:hint="eastAsia"/>
              <w:lang w:eastAsia="zh-CN"/>
            </w:rPr>
          </w:rPrChange>
        </w:rPr>
        <w:t>。</w:t>
      </w:r>
    </w:p>
    <w:p w:rsidR="00DD7B09" w:rsidRDefault="00DD7B09" w:rsidP="001400D4">
      <w:pPr>
        <w:pStyle w:val="30"/>
      </w:pPr>
      <w:bookmarkStart w:id="68" w:name="_Toc286938533"/>
      <w:proofErr w:type="spellStart"/>
      <w:r>
        <w:rPr>
          <w:rFonts w:hint="eastAsia"/>
        </w:rPr>
        <w:t>判断方法</w:t>
      </w:r>
      <w:bookmarkEnd w:id="68"/>
      <w:proofErr w:type="spellEnd"/>
    </w:p>
    <w:p w:rsidR="00F56A97" w:rsidRDefault="00F56A97" w:rsidP="001400D4">
      <w:pPr>
        <w:pStyle w:val="Body"/>
      </w:pPr>
      <w:proofErr w:type="spellStart"/>
      <w:r>
        <w:rPr>
          <w:rFonts w:hint="eastAsia"/>
        </w:rPr>
        <w:t>利用测试</w:t>
      </w:r>
      <w:r>
        <w:rPr>
          <w:rFonts w:hint="eastAsia"/>
        </w:rPr>
        <w:t>UE</w:t>
      </w:r>
      <w:r>
        <w:rPr>
          <w:rFonts w:hint="eastAsia"/>
        </w:rPr>
        <w:t>测试数据</w:t>
      </w:r>
      <w:proofErr w:type="spellEnd"/>
    </w:p>
    <w:p w:rsidR="00F56A97" w:rsidRPr="00F56A97" w:rsidRDefault="00F56A97" w:rsidP="001137B8">
      <w:pPr>
        <w:pStyle w:val="92"/>
        <w:numPr>
          <w:ilvl w:val="0"/>
          <w:numId w:val="25"/>
        </w:numPr>
        <w:rPr>
          <w:lang w:eastAsia="zh-CN"/>
        </w:rPr>
      </w:pPr>
      <w:r w:rsidRPr="00F56A97">
        <w:rPr>
          <w:rFonts w:hint="eastAsia"/>
          <w:lang w:eastAsia="zh-CN"/>
        </w:rPr>
        <w:lastRenderedPageBreak/>
        <w:t>UE</w:t>
      </w:r>
      <w:r w:rsidRPr="00F56A97">
        <w:rPr>
          <w:rFonts w:hint="eastAsia"/>
          <w:lang w:eastAsia="zh-CN"/>
        </w:rPr>
        <w:t>显示无网络或</w:t>
      </w:r>
      <w:r w:rsidRPr="00F56A97">
        <w:rPr>
          <w:rFonts w:hint="eastAsia"/>
          <w:lang w:eastAsia="zh-CN"/>
        </w:rPr>
        <w:t>RSRP</w:t>
      </w:r>
      <w:r w:rsidRPr="00F56A97">
        <w:rPr>
          <w:rFonts w:hint="eastAsia"/>
          <w:lang w:eastAsia="zh-CN"/>
        </w:rPr>
        <w:t>低于</w:t>
      </w:r>
      <w:r w:rsidRPr="00F56A97">
        <w:rPr>
          <w:rFonts w:hint="eastAsia"/>
          <w:lang w:eastAsia="zh-CN"/>
        </w:rPr>
        <w:t>-119dBm</w:t>
      </w:r>
      <w:r w:rsidRPr="00F56A97">
        <w:rPr>
          <w:rFonts w:hint="eastAsia"/>
          <w:lang w:eastAsia="zh-CN"/>
        </w:rPr>
        <w:t>，呼通率几乎为</w:t>
      </w:r>
      <w:r w:rsidRPr="00F56A97">
        <w:rPr>
          <w:rFonts w:hint="eastAsia"/>
          <w:lang w:eastAsia="zh-CN"/>
        </w:rPr>
        <w:t>0</w:t>
      </w:r>
      <w:r w:rsidRPr="00F56A97">
        <w:rPr>
          <w:rFonts w:hint="eastAsia"/>
          <w:lang w:eastAsia="zh-CN"/>
        </w:rPr>
        <w:t>。</w:t>
      </w:r>
    </w:p>
    <w:p w:rsidR="00F56A97" w:rsidRDefault="00F56A97" w:rsidP="001137B8">
      <w:pPr>
        <w:pStyle w:val="92"/>
        <w:numPr>
          <w:ilvl w:val="0"/>
          <w:numId w:val="25"/>
        </w:numPr>
        <w:rPr>
          <w:lang w:eastAsia="zh-CN"/>
        </w:rPr>
      </w:pPr>
      <w:r w:rsidRPr="00F56A97">
        <w:rPr>
          <w:rFonts w:hint="eastAsia"/>
          <w:lang w:eastAsia="zh-CN"/>
        </w:rPr>
        <w:t>UE</w:t>
      </w:r>
      <w:r w:rsidRPr="00F56A97">
        <w:rPr>
          <w:rFonts w:hint="eastAsia"/>
          <w:lang w:eastAsia="zh-CN"/>
        </w:rPr>
        <w:t>采集的</w:t>
      </w:r>
      <w:r w:rsidRPr="00F56A97">
        <w:rPr>
          <w:rFonts w:hint="eastAsia"/>
          <w:lang w:eastAsia="zh-CN"/>
        </w:rPr>
        <w:t>RSRP</w:t>
      </w:r>
      <w:r w:rsidRPr="00F56A97">
        <w:rPr>
          <w:rFonts w:hint="eastAsia"/>
          <w:lang w:eastAsia="zh-CN"/>
        </w:rPr>
        <w:t>数据，在</w:t>
      </w:r>
      <w:r w:rsidRPr="00F56A97">
        <w:rPr>
          <w:rFonts w:hint="eastAsia"/>
          <w:lang w:eastAsia="zh-CN"/>
        </w:rPr>
        <w:t>CNT</w:t>
      </w:r>
      <w:r w:rsidRPr="00F56A97">
        <w:rPr>
          <w:rFonts w:hint="eastAsia"/>
          <w:lang w:eastAsia="zh-CN"/>
        </w:rPr>
        <w:t>的导航栏</w:t>
      </w:r>
      <w:r w:rsidRPr="00F56A97">
        <w:rPr>
          <w:rFonts w:hint="eastAsia"/>
          <w:lang w:eastAsia="zh-CN"/>
        </w:rPr>
        <w:t>Map</w:t>
      </w:r>
      <w:r w:rsidRPr="00F56A97">
        <w:rPr>
          <w:rFonts w:hint="eastAsia"/>
          <w:lang w:eastAsia="zh-CN"/>
        </w:rPr>
        <w:t>中，</w:t>
      </w:r>
      <w:r w:rsidRPr="00F56A97" w:rsidDel="0078732B">
        <w:rPr>
          <w:rFonts w:hint="eastAsia"/>
          <w:lang w:eastAsia="zh-CN"/>
        </w:rPr>
        <w:t xml:space="preserve"> </w:t>
      </w:r>
      <w:r w:rsidRPr="00F56A97">
        <w:rPr>
          <w:rFonts w:hint="eastAsia"/>
          <w:lang w:eastAsia="zh-CN"/>
        </w:rPr>
        <w:t>地理化显示</w:t>
      </w:r>
      <w:r w:rsidRPr="00F56A97">
        <w:rPr>
          <w:rFonts w:hint="eastAsia"/>
          <w:lang w:eastAsia="zh-CN"/>
        </w:rPr>
        <w:t>RSRP</w:t>
      </w:r>
      <w:proofErr w:type="gramStart"/>
      <w:r w:rsidRPr="00F56A97">
        <w:rPr>
          <w:rFonts w:hint="eastAsia"/>
          <w:lang w:eastAsia="zh-CN"/>
        </w:rPr>
        <w:t>路测场强</w:t>
      </w:r>
      <w:proofErr w:type="gramEnd"/>
      <w:r w:rsidRPr="00F56A97">
        <w:rPr>
          <w:rFonts w:hint="eastAsia"/>
          <w:lang w:eastAsia="zh-CN"/>
        </w:rPr>
        <w:t>分布情况，根据</w:t>
      </w:r>
      <w:r w:rsidRPr="00F56A97">
        <w:rPr>
          <w:rFonts w:hint="eastAsia"/>
          <w:lang w:eastAsia="zh-CN"/>
        </w:rPr>
        <w:t>RSRP</w:t>
      </w:r>
      <w:r w:rsidRPr="00F56A97">
        <w:rPr>
          <w:rFonts w:hint="eastAsia"/>
          <w:lang w:eastAsia="zh-CN"/>
        </w:rPr>
        <w:t>的色标</w:t>
      </w:r>
      <w:proofErr w:type="spellStart"/>
      <w:r w:rsidR="00580DC2">
        <w:rPr>
          <w:rFonts w:hint="eastAsia"/>
          <w:lang w:eastAsia="zh-CN"/>
        </w:rPr>
        <w:t>Lengend</w:t>
      </w:r>
      <w:proofErr w:type="spellEnd"/>
      <w:r w:rsidR="00580DC2">
        <w:rPr>
          <w:rFonts w:hint="eastAsia"/>
          <w:lang w:eastAsia="zh-CN"/>
        </w:rPr>
        <w:t>窗口</w:t>
      </w:r>
      <w:r w:rsidRPr="00F56A97">
        <w:rPr>
          <w:rFonts w:hint="eastAsia"/>
          <w:lang w:eastAsia="zh-CN"/>
        </w:rPr>
        <w:t>查看覆盖空洞的区域。</w:t>
      </w:r>
    </w:p>
    <w:p w:rsidR="00D655E4" w:rsidRDefault="00D655E4" w:rsidP="00D655E4">
      <w:pPr>
        <w:pStyle w:val="a5"/>
        <w:keepNext/>
      </w:pPr>
      <w:r>
        <w:rPr>
          <w:rFonts w:hint="eastAsia"/>
        </w:rPr>
        <w:t>图</w:t>
      </w:r>
      <w:r>
        <w:rPr>
          <w:rFonts w:hint="eastAsia"/>
        </w:rPr>
        <w:t>7-1 CNT</w:t>
      </w:r>
      <w:r>
        <w:rPr>
          <w:rFonts w:hint="eastAsia"/>
        </w:rPr>
        <w:t>查看覆盖空洞和弱场显示图</w:t>
      </w:r>
    </w:p>
    <w:p w:rsidR="00580DC2" w:rsidRPr="00F56A97" w:rsidRDefault="00580DC2" w:rsidP="00580DC2">
      <w:pPr>
        <w:pStyle w:val="92"/>
        <w:rPr>
          <w:lang w:eastAsia="zh-CN"/>
        </w:rPr>
      </w:pPr>
      <w:r>
        <w:rPr>
          <w:rFonts w:hint="eastAsia"/>
          <w:noProof/>
          <w:lang w:eastAsia="zh-CN"/>
        </w:rPr>
        <w:drawing>
          <wp:inline distT="0" distB="0" distL="0" distR="0">
            <wp:extent cx="4722514" cy="3352800"/>
            <wp:effectExtent l="19050" t="0" r="1886" b="0"/>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4729790" cy="3357966"/>
                    </a:xfrm>
                    <a:prstGeom prst="rect">
                      <a:avLst/>
                    </a:prstGeom>
                    <a:noFill/>
                    <a:ln w="9525">
                      <a:noFill/>
                      <a:miter lim="800000"/>
                      <a:headEnd/>
                      <a:tailEnd/>
                    </a:ln>
                  </pic:spPr>
                </pic:pic>
              </a:graphicData>
            </a:graphic>
          </wp:inline>
        </w:drawing>
      </w:r>
    </w:p>
    <w:p w:rsidR="00F56A97" w:rsidRDefault="00F56A97" w:rsidP="001400D4">
      <w:pPr>
        <w:pStyle w:val="Body"/>
        <w:rPr>
          <w:lang w:eastAsia="zh-CN"/>
        </w:rPr>
      </w:pPr>
      <w:r>
        <w:rPr>
          <w:rFonts w:hint="eastAsia"/>
          <w:lang w:eastAsia="zh-CN"/>
        </w:rPr>
        <w:t>利用反向覆盖测试数据（天线在车外）</w:t>
      </w:r>
    </w:p>
    <w:p w:rsidR="00F56A97" w:rsidRDefault="00F56A97" w:rsidP="001137B8">
      <w:pPr>
        <w:pStyle w:val="92"/>
        <w:numPr>
          <w:ilvl w:val="0"/>
          <w:numId w:val="26"/>
        </w:numPr>
        <w:rPr>
          <w:lang w:eastAsia="zh-CN"/>
        </w:rPr>
      </w:pPr>
      <w:r w:rsidRPr="00FF29BE">
        <w:rPr>
          <w:rFonts w:hint="eastAsia"/>
          <w:lang w:eastAsia="zh-CN"/>
        </w:rPr>
        <w:t>在</w:t>
      </w:r>
      <w:r w:rsidRPr="00FF29BE">
        <w:rPr>
          <w:rFonts w:hint="eastAsia"/>
          <w:lang w:eastAsia="zh-CN"/>
        </w:rPr>
        <w:t>CNA</w:t>
      </w:r>
      <w:r w:rsidRPr="00FF29BE">
        <w:rPr>
          <w:rFonts w:hint="eastAsia"/>
          <w:lang w:eastAsia="zh-CN"/>
        </w:rPr>
        <w:t>的</w:t>
      </w:r>
      <w:r>
        <w:rPr>
          <w:rFonts w:hint="eastAsia"/>
          <w:lang w:eastAsia="zh-CN"/>
        </w:rPr>
        <w:t>导航栏</w:t>
      </w:r>
      <w:r>
        <w:rPr>
          <w:rFonts w:hint="eastAsia"/>
          <w:lang w:eastAsia="zh-CN"/>
        </w:rPr>
        <w:t>Menu</w:t>
      </w:r>
      <w:r>
        <w:rPr>
          <w:rFonts w:hint="eastAsia"/>
          <w:lang w:eastAsia="zh-CN"/>
        </w:rPr>
        <w:t>列表</w:t>
      </w:r>
      <w:r w:rsidRPr="00FF29BE">
        <w:rPr>
          <w:rFonts w:hint="eastAsia"/>
          <w:lang w:eastAsia="zh-CN"/>
        </w:rPr>
        <w:t>中选择</w:t>
      </w:r>
      <w:r>
        <w:rPr>
          <w:rFonts w:hint="eastAsia"/>
          <w:lang w:eastAsia="zh-CN"/>
        </w:rPr>
        <w:t>NES</w:t>
      </w:r>
      <w:r w:rsidRPr="00FF29BE">
        <w:rPr>
          <w:rFonts w:hint="eastAsia"/>
          <w:lang w:eastAsia="zh-CN"/>
        </w:rPr>
        <w:t>，查看</w:t>
      </w:r>
      <w:r>
        <w:rPr>
          <w:rFonts w:hint="eastAsia"/>
          <w:lang w:eastAsia="zh-CN"/>
        </w:rPr>
        <w:t>RSRP</w:t>
      </w:r>
      <w:r w:rsidRPr="00FF29BE">
        <w:rPr>
          <w:rFonts w:hint="eastAsia"/>
          <w:lang w:eastAsia="zh-CN"/>
        </w:rPr>
        <w:t>&lt;</w:t>
      </w:r>
      <w:r w:rsidRPr="00FF29BE">
        <w:rPr>
          <w:rFonts w:hint="eastAsia"/>
          <w:lang w:eastAsia="zh-CN"/>
        </w:rPr>
        <w:t>－</w:t>
      </w:r>
      <w:r>
        <w:rPr>
          <w:rFonts w:hint="eastAsia"/>
          <w:lang w:eastAsia="zh-CN"/>
        </w:rPr>
        <w:t>119</w:t>
      </w:r>
      <w:r w:rsidRPr="00FF29BE">
        <w:rPr>
          <w:rFonts w:hint="eastAsia"/>
          <w:lang w:eastAsia="zh-CN"/>
        </w:rPr>
        <w:t>dBm</w:t>
      </w:r>
      <w:r w:rsidRPr="00FF29BE">
        <w:rPr>
          <w:rFonts w:hint="eastAsia"/>
          <w:lang w:eastAsia="zh-CN"/>
        </w:rPr>
        <w:t>所占的百分比。</w:t>
      </w:r>
    </w:p>
    <w:p w:rsidR="00F56A97" w:rsidRDefault="00F56A97" w:rsidP="001137B8">
      <w:pPr>
        <w:pStyle w:val="92"/>
        <w:numPr>
          <w:ilvl w:val="0"/>
          <w:numId w:val="26"/>
        </w:numPr>
        <w:rPr>
          <w:lang w:eastAsia="zh-CN"/>
        </w:rPr>
      </w:pPr>
      <w:r w:rsidRPr="00FF29BE">
        <w:rPr>
          <w:rFonts w:hint="eastAsia"/>
          <w:lang w:eastAsia="zh-CN"/>
        </w:rPr>
        <w:t>在</w:t>
      </w:r>
      <w:r w:rsidRPr="00FF29BE">
        <w:rPr>
          <w:rFonts w:hint="eastAsia"/>
          <w:lang w:eastAsia="zh-CN"/>
        </w:rPr>
        <w:t>CNA</w:t>
      </w:r>
      <w:r w:rsidRPr="00FF29BE">
        <w:rPr>
          <w:rFonts w:hint="eastAsia"/>
          <w:lang w:eastAsia="zh-CN"/>
        </w:rPr>
        <w:t>的</w:t>
      </w:r>
      <w:r>
        <w:rPr>
          <w:rFonts w:hint="eastAsia"/>
          <w:lang w:eastAsia="zh-CN"/>
        </w:rPr>
        <w:t>导航栏</w:t>
      </w:r>
      <w:r>
        <w:rPr>
          <w:rFonts w:hint="eastAsia"/>
          <w:lang w:eastAsia="zh-CN"/>
        </w:rPr>
        <w:t>Menu</w:t>
      </w:r>
      <w:r>
        <w:rPr>
          <w:rFonts w:hint="eastAsia"/>
          <w:lang w:eastAsia="zh-CN"/>
        </w:rPr>
        <w:t>列表</w:t>
      </w:r>
      <w:r w:rsidRPr="00FF29BE">
        <w:rPr>
          <w:rFonts w:hint="eastAsia"/>
          <w:lang w:eastAsia="zh-CN"/>
        </w:rPr>
        <w:t>中选择</w:t>
      </w:r>
      <w:r>
        <w:rPr>
          <w:rFonts w:hint="eastAsia"/>
          <w:lang w:eastAsia="zh-CN"/>
        </w:rPr>
        <w:t>NES</w:t>
      </w:r>
      <w:r w:rsidRPr="00FF29BE">
        <w:rPr>
          <w:rFonts w:hint="eastAsia"/>
          <w:lang w:eastAsia="zh-CN"/>
        </w:rPr>
        <w:t>，</w:t>
      </w:r>
      <w:r w:rsidRPr="006E5A4A">
        <w:rPr>
          <w:rFonts w:hint="eastAsia"/>
          <w:lang w:eastAsia="zh-CN"/>
        </w:rPr>
        <w:t>根据</w:t>
      </w:r>
      <w:r>
        <w:rPr>
          <w:rFonts w:hint="eastAsia"/>
          <w:lang w:eastAsia="zh-CN"/>
        </w:rPr>
        <w:t>RSRP</w:t>
      </w:r>
      <w:r w:rsidRPr="006E5A4A">
        <w:rPr>
          <w:rFonts w:hint="eastAsia"/>
          <w:lang w:eastAsia="zh-CN"/>
        </w:rPr>
        <w:t>的色标查看覆盖空洞的区域。</w:t>
      </w:r>
    </w:p>
    <w:p w:rsidR="00F56A97" w:rsidRDefault="00F56A97" w:rsidP="001400D4">
      <w:pPr>
        <w:pStyle w:val="Body"/>
        <w:rPr>
          <w:lang w:eastAsia="zh-CN"/>
        </w:rPr>
      </w:pPr>
      <w:r>
        <w:rPr>
          <w:rFonts w:hint="eastAsia"/>
          <w:lang w:eastAsia="zh-CN"/>
        </w:rPr>
        <w:t>利用</w:t>
      </w:r>
      <w:r>
        <w:rPr>
          <w:rFonts w:hint="eastAsia"/>
          <w:lang w:eastAsia="zh-CN"/>
        </w:rPr>
        <w:t>SCANNER</w:t>
      </w:r>
      <w:r>
        <w:rPr>
          <w:rFonts w:hint="eastAsia"/>
          <w:lang w:eastAsia="zh-CN"/>
        </w:rPr>
        <w:t>测试数据（天线在车外）</w:t>
      </w:r>
    </w:p>
    <w:p w:rsidR="00F56A97" w:rsidRDefault="00F56A97" w:rsidP="001137B8">
      <w:pPr>
        <w:pStyle w:val="92"/>
        <w:numPr>
          <w:ilvl w:val="0"/>
          <w:numId w:val="27"/>
        </w:numPr>
        <w:rPr>
          <w:lang w:eastAsia="zh-CN"/>
        </w:rPr>
      </w:pPr>
      <w:r>
        <w:rPr>
          <w:rFonts w:hint="eastAsia"/>
          <w:lang w:eastAsia="zh-CN"/>
        </w:rPr>
        <w:t>在</w:t>
      </w:r>
      <w:r>
        <w:rPr>
          <w:rFonts w:hint="eastAsia"/>
          <w:lang w:eastAsia="zh-CN"/>
        </w:rPr>
        <w:t>CNA</w:t>
      </w:r>
      <w:r>
        <w:rPr>
          <w:rFonts w:hint="eastAsia"/>
          <w:lang w:eastAsia="zh-CN"/>
        </w:rPr>
        <w:t>的导航栏</w:t>
      </w:r>
      <w:r>
        <w:rPr>
          <w:rFonts w:hint="eastAsia"/>
          <w:lang w:eastAsia="zh-CN"/>
        </w:rPr>
        <w:t>Menu</w:t>
      </w:r>
      <w:r>
        <w:rPr>
          <w:rFonts w:hint="eastAsia"/>
          <w:lang w:eastAsia="zh-CN"/>
        </w:rPr>
        <w:t>列表中选择</w:t>
      </w:r>
      <w:r>
        <w:rPr>
          <w:rFonts w:hint="eastAsia"/>
          <w:lang w:eastAsia="zh-CN"/>
        </w:rPr>
        <w:t>SCANNER1</w:t>
      </w:r>
      <w:r>
        <w:rPr>
          <w:rFonts w:hint="eastAsia"/>
          <w:lang w:eastAsia="zh-CN"/>
        </w:rPr>
        <w:t>，查看</w:t>
      </w:r>
      <w:r>
        <w:rPr>
          <w:rFonts w:hint="eastAsia"/>
          <w:lang w:eastAsia="zh-CN"/>
        </w:rPr>
        <w:t>RSRP&lt;</w:t>
      </w:r>
      <w:r>
        <w:rPr>
          <w:rFonts w:hint="eastAsia"/>
          <w:lang w:eastAsia="zh-CN"/>
        </w:rPr>
        <w:t>－</w:t>
      </w:r>
      <w:r>
        <w:rPr>
          <w:rFonts w:hint="eastAsia"/>
          <w:lang w:eastAsia="zh-CN"/>
        </w:rPr>
        <w:t>119dBm</w:t>
      </w:r>
      <w:r>
        <w:rPr>
          <w:rFonts w:hint="eastAsia"/>
          <w:lang w:eastAsia="zh-CN"/>
        </w:rPr>
        <w:t>所占的百分比。</w:t>
      </w:r>
    </w:p>
    <w:p w:rsidR="00F56A97" w:rsidRPr="00E7035A" w:rsidRDefault="00F56A97" w:rsidP="001137B8">
      <w:pPr>
        <w:pStyle w:val="92"/>
        <w:numPr>
          <w:ilvl w:val="0"/>
          <w:numId w:val="27"/>
        </w:numPr>
        <w:rPr>
          <w:lang w:eastAsia="zh-CN"/>
        </w:rPr>
      </w:pPr>
      <w:r>
        <w:rPr>
          <w:rFonts w:hint="eastAsia"/>
          <w:lang w:eastAsia="zh-CN"/>
        </w:rPr>
        <w:t>在</w:t>
      </w:r>
      <w:r>
        <w:rPr>
          <w:rFonts w:hint="eastAsia"/>
          <w:lang w:eastAsia="zh-CN"/>
        </w:rPr>
        <w:t>CNA</w:t>
      </w:r>
      <w:r>
        <w:rPr>
          <w:rFonts w:hint="eastAsia"/>
          <w:lang w:eastAsia="zh-CN"/>
        </w:rPr>
        <w:t>的导航栏</w:t>
      </w:r>
      <w:r>
        <w:rPr>
          <w:rFonts w:hint="eastAsia"/>
          <w:lang w:eastAsia="zh-CN"/>
        </w:rPr>
        <w:t>Menu</w:t>
      </w:r>
      <w:r>
        <w:rPr>
          <w:rFonts w:hint="eastAsia"/>
          <w:lang w:eastAsia="zh-CN"/>
        </w:rPr>
        <w:t>列表中选择</w:t>
      </w:r>
      <w:r>
        <w:rPr>
          <w:rFonts w:hint="eastAsia"/>
          <w:lang w:eastAsia="zh-CN"/>
        </w:rPr>
        <w:t>SCANNER1</w:t>
      </w:r>
      <w:r>
        <w:rPr>
          <w:rFonts w:hint="eastAsia"/>
          <w:lang w:eastAsia="zh-CN"/>
        </w:rPr>
        <w:t>，根据</w:t>
      </w:r>
      <w:r w:rsidRPr="00F56A97">
        <w:rPr>
          <w:rFonts w:hint="eastAsia"/>
          <w:lang w:eastAsia="zh-CN"/>
        </w:rPr>
        <w:t>RSRP</w:t>
      </w:r>
      <w:r>
        <w:rPr>
          <w:rFonts w:hint="eastAsia"/>
          <w:lang w:eastAsia="zh-CN"/>
        </w:rPr>
        <w:t>的色标查看覆盖空洞的区域。</w:t>
      </w:r>
    </w:p>
    <w:p w:rsidR="00446DBA" w:rsidRDefault="00446DBA" w:rsidP="001400D4">
      <w:pPr>
        <w:pStyle w:val="30"/>
      </w:pPr>
      <w:bookmarkStart w:id="69" w:name="_Toc286158547"/>
      <w:bookmarkStart w:id="70" w:name="_Toc286938534"/>
      <w:proofErr w:type="spellStart"/>
      <w:r>
        <w:rPr>
          <w:rFonts w:hint="eastAsia"/>
        </w:rPr>
        <w:lastRenderedPageBreak/>
        <w:t>解决方法</w:t>
      </w:r>
      <w:bookmarkEnd w:id="69"/>
      <w:bookmarkEnd w:id="70"/>
      <w:proofErr w:type="spellEnd"/>
    </w:p>
    <w:p w:rsidR="00446DBA" w:rsidRDefault="00446DBA" w:rsidP="001400D4">
      <w:pPr>
        <w:pStyle w:val="Body"/>
        <w:rPr>
          <w:lang w:eastAsia="zh-CN"/>
        </w:rPr>
      </w:pPr>
      <w:r>
        <w:rPr>
          <w:rFonts w:hint="eastAsia"/>
          <w:lang w:eastAsia="zh-CN"/>
        </w:rPr>
        <w:t>一般的覆盖空洞都是由于规划的站点未开通、站点布局不合理或新建建筑阻挡导致。最佳的解决方案是增加站点或增加</w:t>
      </w:r>
      <w:r>
        <w:rPr>
          <w:rFonts w:hint="eastAsia"/>
          <w:lang w:eastAsia="zh-CN"/>
        </w:rPr>
        <w:t>RRU</w:t>
      </w:r>
      <w:r>
        <w:rPr>
          <w:rFonts w:hint="eastAsia"/>
          <w:lang w:eastAsia="zh-CN"/>
        </w:rPr>
        <w:t>，其次是调整周边基站的工程参数和功率来尽可能的解决覆盖空洞。</w:t>
      </w:r>
    </w:p>
    <w:p w:rsidR="00446DBA" w:rsidRPr="00851A9F" w:rsidRDefault="00446DBA" w:rsidP="001400D4">
      <w:pPr>
        <w:pStyle w:val="Body"/>
        <w:rPr>
          <w:lang w:eastAsia="zh-CN"/>
        </w:rPr>
      </w:pPr>
      <w:r>
        <w:rPr>
          <w:rFonts w:hint="eastAsia"/>
          <w:lang w:eastAsia="zh-CN"/>
        </w:rPr>
        <w:t>对于隧道，优先增加</w:t>
      </w:r>
      <w:r>
        <w:rPr>
          <w:rFonts w:hint="eastAsia"/>
          <w:lang w:eastAsia="zh-CN"/>
        </w:rPr>
        <w:t>RRU</w:t>
      </w:r>
      <w:r>
        <w:rPr>
          <w:rFonts w:hint="eastAsia"/>
          <w:lang w:eastAsia="zh-CN"/>
        </w:rPr>
        <w:t>解决。</w:t>
      </w:r>
    </w:p>
    <w:p w:rsidR="00446DBA" w:rsidRPr="00446DBA" w:rsidRDefault="00446DBA" w:rsidP="001400D4">
      <w:pPr>
        <w:pStyle w:val="22"/>
        <w:rPr>
          <w:shd w:val="clear" w:color="auto" w:fill="FFFFFF" w:themeFill="background1"/>
        </w:rPr>
      </w:pPr>
      <w:bookmarkStart w:id="71" w:name="_Toc286158548"/>
      <w:bookmarkStart w:id="72" w:name="_Toc286938535"/>
      <w:proofErr w:type="spellStart"/>
      <w:r w:rsidRPr="00446DBA">
        <w:rPr>
          <w:rFonts w:hint="eastAsia"/>
          <w:shd w:val="clear" w:color="auto" w:fill="FFFFFF" w:themeFill="background1"/>
        </w:rPr>
        <w:t>弱覆盖的定义及判断</w:t>
      </w:r>
      <w:bookmarkEnd w:id="71"/>
      <w:bookmarkEnd w:id="72"/>
      <w:proofErr w:type="spellEnd"/>
    </w:p>
    <w:p w:rsidR="00446DBA" w:rsidRPr="00B21808" w:rsidRDefault="00446DBA" w:rsidP="001400D4">
      <w:pPr>
        <w:pStyle w:val="30"/>
        <w:rPr>
          <w:highlight w:val="yellow"/>
          <w:rPrChange w:id="73" w:author="微软用户" w:date="2013-11-06T11:13:00Z">
            <w:rPr/>
          </w:rPrChange>
        </w:rPr>
      </w:pPr>
      <w:bookmarkStart w:id="74" w:name="_Toc286158549"/>
      <w:bookmarkStart w:id="75" w:name="_Toc286938536"/>
      <w:proofErr w:type="spellStart"/>
      <w:r w:rsidRPr="00B21808">
        <w:rPr>
          <w:rFonts w:hint="eastAsia"/>
          <w:highlight w:val="yellow"/>
          <w:rPrChange w:id="76" w:author="微软用户" w:date="2013-11-06T11:13:00Z">
            <w:rPr>
              <w:rFonts w:ascii="Times New Roman" w:hAnsi="Times New Roman" w:cs="Times New Roman" w:hint="eastAsia"/>
              <w:b w:val="0"/>
              <w:bCs w:val="0"/>
              <w:sz w:val="21"/>
              <w:szCs w:val="24"/>
              <w:lang w:eastAsia="zh-CN"/>
            </w:rPr>
          </w:rPrChange>
        </w:rPr>
        <w:t>弱覆盖的定义</w:t>
      </w:r>
      <w:bookmarkEnd w:id="74"/>
      <w:bookmarkEnd w:id="75"/>
      <w:proofErr w:type="spellEnd"/>
    </w:p>
    <w:p w:rsidR="00446DBA" w:rsidRPr="00B21808" w:rsidRDefault="00446DBA" w:rsidP="001400D4">
      <w:pPr>
        <w:pStyle w:val="Body"/>
        <w:rPr>
          <w:highlight w:val="yellow"/>
          <w:lang w:eastAsia="zh-CN"/>
          <w:rPrChange w:id="77" w:author="微软用户" w:date="2013-11-06T11:13:00Z">
            <w:rPr>
              <w:lang w:eastAsia="zh-CN"/>
            </w:rPr>
          </w:rPrChange>
        </w:rPr>
      </w:pPr>
      <w:r w:rsidRPr="00B21808">
        <w:rPr>
          <w:rFonts w:hint="eastAsia"/>
          <w:highlight w:val="yellow"/>
          <w:lang w:eastAsia="zh-CN"/>
          <w:rPrChange w:id="78" w:author="微软用户" w:date="2013-11-06T11:13:00Z">
            <w:rPr>
              <w:rFonts w:ascii="Times New Roman" w:hAnsi="Times New Roman" w:hint="eastAsia"/>
              <w:szCs w:val="24"/>
              <w:lang w:eastAsia="zh-CN"/>
            </w:rPr>
          </w:rPrChange>
        </w:rPr>
        <w:t>弱覆盖一般是指有信号，但信号强度不能够保证网络能够稳定的达到要求的</w:t>
      </w:r>
      <w:r w:rsidRPr="00B21808">
        <w:rPr>
          <w:highlight w:val="yellow"/>
          <w:lang w:eastAsia="zh-CN"/>
          <w:rPrChange w:id="79" w:author="微软用户" w:date="2013-11-06T11:13:00Z">
            <w:rPr>
              <w:rFonts w:ascii="Times New Roman" w:hAnsi="Times New Roman"/>
              <w:szCs w:val="24"/>
              <w:lang w:eastAsia="zh-CN"/>
            </w:rPr>
          </w:rPrChange>
        </w:rPr>
        <w:t>KPI</w:t>
      </w:r>
      <w:r w:rsidRPr="00B21808">
        <w:rPr>
          <w:rFonts w:hint="eastAsia"/>
          <w:highlight w:val="yellow"/>
          <w:lang w:eastAsia="zh-CN"/>
          <w:rPrChange w:id="80" w:author="微软用户" w:date="2013-11-06T11:13:00Z">
            <w:rPr>
              <w:rFonts w:ascii="Times New Roman" w:hAnsi="Times New Roman" w:hint="eastAsia"/>
              <w:szCs w:val="24"/>
              <w:lang w:eastAsia="zh-CN"/>
            </w:rPr>
          </w:rPrChange>
        </w:rPr>
        <w:t>的情况。</w:t>
      </w:r>
    </w:p>
    <w:p w:rsidR="00446DBA" w:rsidRPr="00AB34DC" w:rsidRDefault="00446DBA" w:rsidP="001400D4">
      <w:pPr>
        <w:pStyle w:val="Body"/>
        <w:rPr>
          <w:lang w:eastAsia="zh-CN"/>
        </w:rPr>
      </w:pPr>
      <w:r w:rsidRPr="00B21808">
        <w:rPr>
          <w:rFonts w:hint="eastAsia"/>
          <w:highlight w:val="yellow"/>
          <w:lang w:eastAsia="zh-CN"/>
          <w:rPrChange w:id="81" w:author="微软用户" w:date="2013-11-06T11:13:00Z">
            <w:rPr>
              <w:rFonts w:ascii="Times New Roman" w:hAnsi="Times New Roman" w:hint="eastAsia"/>
              <w:szCs w:val="24"/>
              <w:lang w:eastAsia="zh-CN"/>
            </w:rPr>
          </w:rPrChange>
        </w:rPr>
        <w:t>天线在车外测得的</w:t>
      </w:r>
      <w:r w:rsidRPr="00B21808">
        <w:rPr>
          <w:highlight w:val="yellow"/>
          <w:lang w:eastAsia="zh-CN"/>
          <w:rPrChange w:id="82" w:author="微软用户" w:date="2013-11-06T11:13:00Z">
            <w:rPr>
              <w:rFonts w:ascii="Times New Roman" w:hAnsi="Times New Roman"/>
              <w:szCs w:val="24"/>
              <w:lang w:eastAsia="zh-CN"/>
            </w:rPr>
          </w:rPrChange>
        </w:rPr>
        <w:t>RSRP&lt;=-95dBm</w:t>
      </w:r>
      <w:r w:rsidRPr="00B21808">
        <w:rPr>
          <w:rFonts w:hint="eastAsia"/>
          <w:highlight w:val="yellow"/>
          <w:lang w:eastAsia="zh-CN"/>
          <w:rPrChange w:id="83" w:author="微软用户" w:date="2013-11-06T11:13:00Z">
            <w:rPr>
              <w:rFonts w:ascii="Times New Roman" w:hAnsi="Times New Roman" w:hint="eastAsia"/>
              <w:szCs w:val="24"/>
              <w:lang w:eastAsia="zh-CN"/>
            </w:rPr>
          </w:rPrChange>
        </w:rPr>
        <w:t>的区域定义为弱覆盖区域，天线在车内测得的</w:t>
      </w:r>
      <w:r w:rsidRPr="00B21808">
        <w:rPr>
          <w:highlight w:val="yellow"/>
          <w:lang w:eastAsia="zh-CN"/>
          <w:rPrChange w:id="84" w:author="微软用户" w:date="2013-11-06T11:13:00Z">
            <w:rPr>
              <w:rFonts w:ascii="Times New Roman" w:hAnsi="Times New Roman"/>
              <w:szCs w:val="24"/>
              <w:lang w:eastAsia="zh-CN"/>
            </w:rPr>
          </w:rPrChange>
        </w:rPr>
        <w:t>RSRP&lt;-105dBm</w:t>
      </w:r>
      <w:r w:rsidRPr="00B21808">
        <w:rPr>
          <w:rFonts w:hint="eastAsia"/>
          <w:highlight w:val="yellow"/>
          <w:lang w:eastAsia="zh-CN"/>
          <w:rPrChange w:id="85" w:author="微软用户" w:date="2013-11-06T11:13:00Z">
            <w:rPr>
              <w:rFonts w:ascii="Times New Roman" w:hAnsi="Times New Roman" w:hint="eastAsia"/>
              <w:szCs w:val="24"/>
              <w:lang w:eastAsia="zh-CN"/>
            </w:rPr>
          </w:rPrChange>
        </w:rPr>
        <w:t>的区域定义为弱覆盖区域。</w:t>
      </w:r>
    </w:p>
    <w:p w:rsidR="00446DBA" w:rsidRDefault="00446DBA" w:rsidP="001400D4">
      <w:pPr>
        <w:pStyle w:val="30"/>
      </w:pPr>
      <w:bookmarkStart w:id="86" w:name="_Toc286158550"/>
      <w:bookmarkStart w:id="87" w:name="_Toc286938537"/>
      <w:proofErr w:type="spellStart"/>
      <w:r>
        <w:rPr>
          <w:rFonts w:hint="eastAsia"/>
        </w:rPr>
        <w:t>弱覆盖的判断</w:t>
      </w:r>
      <w:bookmarkEnd w:id="86"/>
      <w:bookmarkEnd w:id="87"/>
      <w:proofErr w:type="spellEnd"/>
    </w:p>
    <w:p w:rsidR="00446DBA" w:rsidRDefault="00446DBA" w:rsidP="001400D4">
      <w:pPr>
        <w:pStyle w:val="Body"/>
      </w:pPr>
      <w:proofErr w:type="spellStart"/>
      <w:r>
        <w:rPr>
          <w:rFonts w:hint="eastAsia"/>
        </w:rPr>
        <w:t>利用测试</w:t>
      </w:r>
      <w:r>
        <w:rPr>
          <w:rFonts w:hint="eastAsia"/>
        </w:rPr>
        <w:t>UE</w:t>
      </w:r>
      <w:r>
        <w:rPr>
          <w:rFonts w:hint="eastAsia"/>
        </w:rPr>
        <w:t>测试数据</w:t>
      </w:r>
      <w:proofErr w:type="spellEnd"/>
    </w:p>
    <w:p w:rsidR="00446DBA" w:rsidRDefault="00446DBA" w:rsidP="001137B8">
      <w:pPr>
        <w:pStyle w:val="92"/>
        <w:numPr>
          <w:ilvl w:val="0"/>
          <w:numId w:val="29"/>
        </w:numPr>
        <w:rPr>
          <w:lang w:eastAsia="zh-CN"/>
        </w:rPr>
      </w:pPr>
      <w:r>
        <w:rPr>
          <w:rFonts w:hint="eastAsia"/>
          <w:lang w:eastAsia="zh-CN"/>
        </w:rPr>
        <w:t>UE</w:t>
      </w:r>
      <w:r>
        <w:rPr>
          <w:rFonts w:hint="eastAsia"/>
          <w:lang w:eastAsia="zh-CN"/>
        </w:rPr>
        <w:t>显示有网络但</w:t>
      </w:r>
      <w:r>
        <w:rPr>
          <w:rFonts w:hint="eastAsia"/>
          <w:lang w:eastAsia="zh-CN"/>
        </w:rPr>
        <w:t>RSRP&lt;-105dBm</w:t>
      </w:r>
      <w:r>
        <w:rPr>
          <w:rFonts w:hint="eastAsia"/>
          <w:lang w:eastAsia="zh-CN"/>
        </w:rPr>
        <w:t>，但定点呼通率达不到</w:t>
      </w:r>
      <w:r>
        <w:rPr>
          <w:rFonts w:hint="eastAsia"/>
          <w:lang w:eastAsia="zh-CN"/>
        </w:rPr>
        <w:t>90</w:t>
      </w:r>
      <w:r>
        <w:rPr>
          <w:rFonts w:hint="eastAsia"/>
          <w:lang w:eastAsia="zh-CN"/>
        </w:rPr>
        <w:t>％。</w:t>
      </w:r>
    </w:p>
    <w:p w:rsidR="00446DBA" w:rsidRDefault="00446DBA" w:rsidP="001137B8">
      <w:pPr>
        <w:pStyle w:val="92"/>
        <w:numPr>
          <w:ilvl w:val="0"/>
          <w:numId w:val="29"/>
        </w:numPr>
        <w:rPr>
          <w:lang w:eastAsia="zh-CN"/>
        </w:rPr>
      </w:pPr>
      <w:r w:rsidRPr="00446DBA">
        <w:rPr>
          <w:rFonts w:hint="eastAsia"/>
          <w:lang w:eastAsia="zh-CN"/>
        </w:rPr>
        <w:t>UE</w:t>
      </w:r>
      <w:r w:rsidRPr="00446DBA">
        <w:rPr>
          <w:rFonts w:hint="eastAsia"/>
          <w:lang w:eastAsia="zh-CN"/>
        </w:rPr>
        <w:t>采集的</w:t>
      </w:r>
      <w:r w:rsidRPr="00446DBA">
        <w:rPr>
          <w:rFonts w:hint="eastAsia"/>
          <w:lang w:eastAsia="zh-CN"/>
        </w:rPr>
        <w:t>RSRP</w:t>
      </w:r>
      <w:r w:rsidRPr="00446DBA">
        <w:rPr>
          <w:rFonts w:hint="eastAsia"/>
          <w:lang w:eastAsia="zh-CN"/>
        </w:rPr>
        <w:t>数据，在</w:t>
      </w:r>
      <w:r w:rsidRPr="00446DBA">
        <w:rPr>
          <w:rFonts w:hint="eastAsia"/>
          <w:lang w:eastAsia="zh-CN"/>
        </w:rPr>
        <w:t>CNT</w:t>
      </w:r>
      <w:r w:rsidRPr="00446DBA">
        <w:rPr>
          <w:rFonts w:hint="eastAsia"/>
          <w:lang w:eastAsia="zh-CN"/>
        </w:rPr>
        <w:t>的导航栏</w:t>
      </w:r>
      <w:r w:rsidRPr="00446DBA">
        <w:rPr>
          <w:rFonts w:hint="eastAsia"/>
          <w:lang w:eastAsia="zh-CN"/>
        </w:rPr>
        <w:t>Map</w:t>
      </w:r>
      <w:r w:rsidRPr="00446DBA">
        <w:rPr>
          <w:rFonts w:hint="eastAsia"/>
          <w:lang w:eastAsia="zh-CN"/>
        </w:rPr>
        <w:t>中，地理化显示</w:t>
      </w:r>
      <w:r w:rsidRPr="00446DBA">
        <w:rPr>
          <w:rFonts w:hint="eastAsia"/>
          <w:lang w:eastAsia="zh-CN"/>
        </w:rPr>
        <w:t>RSRP</w:t>
      </w:r>
      <w:proofErr w:type="gramStart"/>
      <w:r w:rsidRPr="00446DBA">
        <w:rPr>
          <w:rFonts w:hint="eastAsia"/>
          <w:lang w:eastAsia="zh-CN"/>
        </w:rPr>
        <w:t>路测场强</w:t>
      </w:r>
      <w:proofErr w:type="gramEnd"/>
      <w:r w:rsidRPr="00446DBA">
        <w:rPr>
          <w:rFonts w:hint="eastAsia"/>
          <w:lang w:eastAsia="zh-CN"/>
        </w:rPr>
        <w:t>分布情况，根据</w:t>
      </w:r>
      <w:r w:rsidRPr="00446DBA">
        <w:rPr>
          <w:rFonts w:hint="eastAsia"/>
          <w:lang w:eastAsia="zh-CN"/>
        </w:rPr>
        <w:t>RSRP</w:t>
      </w:r>
      <w:r w:rsidRPr="00446DBA">
        <w:rPr>
          <w:rFonts w:hint="eastAsia"/>
          <w:lang w:eastAsia="zh-CN"/>
        </w:rPr>
        <w:t>的图标查看覆盖弱场的区域</w:t>
      </w:r>
      <w:r>
        <w:rPr>
          <w:rFonts w:hint="eastAsia"/>
          <w:lang w:eastAsia="zh-CN"/>
        </w:rPr>
        <w:t>，参见</w:t>
      </w:r>
      <w:r>
        <w:rPr>
          <w:rFonts w:hint="eastAsia"/>
          <w:lang w:eastAsia="zh-CN"/>
        </w:rPr>
        <w:t>7.1.2</w:t>
      </w:r>
      <w:r>
        <w:rPr>
          <w:rFonts w:hint="eastAsia"/>
          <w:lang w:eastAsia="zh-CN"/>
        </w:rPr>
        <w:t>图。</w:t>
      </w:r>
    </w:p>
    <w:p w:rsidR="00446DBA" w:rsidRDefault="00446DBA" w:rsidP="001137B8">
      <w:pPr>
        <w:pStyle w:val="92"/>
        <w:numPr>
          <w:ilvl w:val="0"/>
          <w:numId w:val="29"/>
        </w:numPr>
        <w:rPr>
          <w:lang w:eastAsia="zh-CN"/>
        </w:rPr>
      </w:pPr>
      <w:r>
        <w:rPr>
          <w:rFonts w:hint="eastAsia"/>
          <w:lang w:eastAsia="zh-CN"/>
        </w:rPr>
        <w:t>弱覆盖区域一般伴随有</w:t>
      </w:r>
      <w:r>
        <w:rPr>
          <w:rFonts w:hint="eastAsia"/>
          <w:lang w:eastAsia="zh-CN"/>
        </w:rPr>
        <w:t>UE</w:t>
      </w:r>
      <w:r>
        <w:rPr>
          <w:rFonts w:hint="eastAsia"/>
          <w:lang w:eastAsia="zh-CN"/>
        </w:rPr>
        <w:t>的呼叫失败、掉话、乒乓切换以及切换失败。</w:t>
      </w:r>
    </w:p>
    <w:p w:rsidR="00446DBA" w:rsidRDefault="00446DBA" w:rsidP="001137B8">
      <w:pPr>
        <w:pStyle w:val="92"/>
        <w:numPr>
          <w:ilvl w:val="0"/>
          <w:numId w:val="29"/>
        </w:numPr>
        <w:rPr>
          <w:lang w:eastAsia="zh-CN"/>
        </w:rPr>
      </w:pPr>
      <w:r>
        <w:rPr>
          <w:rFonts w:hint="eastAsia"/>
          <w:lang w:eastAsia="zh-CN"/>
        </w:rPr>
        <w:t>PDCCH SINR</w:t>
      </w:r>
      <w:r>
        <w:rPr>
          <w:rFonts w:hint="eastAsia"/>
          <w:lang w:eastAsia="zh-CN"/>
        </w:rPr>
        <w:t>小于</w:t>
      </w:r>
      <w:r>
        <w:rPr>
          <w:rFonts w:hint="eastAsia"/>
          <w:lang w:eastAsia="zh-CN"/>
        </w:rPr>
        <w:t>-1.6dBm</w:t>
      </w:r>
      <w:r>
        <w:rPr>
          <w:rFonts w:hint="eastAsia"/>
          <w:lang w:eastAsia="zh-CN"/>
        </w:rPr>
        <w:t>。</w:t>
      </w:r>
    </w:p>
    <w:p w:rsidR="00446DBA" w:rsidRDefault="00446DBA" w:rsidP="001400D4">
      <w:pPr>
        <w:pStyle w:val="Body"/>
        <w:rPr>
          <w:lang w:eastAsia="zh-CN"/>
        </w:rPr>
      </w:pPr>
      <w:r>
        <w:rPr>
          <w:rFonts w:hint="eastAsia"/>
          <w:lang w:eastAsia="zh-CN"/>
        </w:rPr>
        <w:t>利用反向覆盖测试数据（天线在车外）</w:t>
      </w:r>
    </w:p>
    <w:p w:rsidR="00446DBA" w:rsidRDefault="00446DBA" w:rsidP="001137B8">
      <w:pPr>
        <w:pStyle w:val="92"/>
        <w:numPr>
          <w:ilvl w:val="0"/>
          <w:numId w:val="30"/>
        </w:numPr>
        <w:rPr>
          <w:lang w:eastAsia="zh-CN"/>
        </w:rPr>
      </w:pPr>
      <w:r w:rsidRPr="00FF29BE">
        <w:rPr>
          <w:rFonts w:hint="eastAsia"/>
          <w:lang w:eastAsia="zh-CN"/>
        </w:rPr>
        <w:t>在</w:t>
      </w:r>
      <w:r w:rsidRPr="00FF29BE">
        <w:rPr>
          <w:rFonts w:hint="eastAsia"/>
          <w:lang w:eastAsia="zh-CN"/>
        </w:rPr>
        <w:t>CNA</w:t>
      </w:r>
      <w:r w:rsidRPr="00FF29BE">
        <w:rPr>
          <w:rFonts w:hint="eastAsia"/>
          <w:lang w:eastAsia="zh-CN"/>
        </w:rPr>
        <w:t>的</w:t>
      </w:r>
      <w:r>
        <w:rPr>
          <w:rFonts w:hint="eastAsia"/>
          <w:lang w:eastAsia="zh-CN"/>
        </w:rPr>
        <w:t>导航栏</w:t>
      </w:r>
      <w:r>
        <w:rPr>
          <w:rFonts w:hint="eastAsia"/>
          <w:lang w:eastAsia="zh-CN"/>
        </w:rPr>
        <w:t>Menu</w:t>
      </w:r>
      <w:r>
        <w:rPr>
          <w:rFonts w:hint="eastAsia"/>
          <w:lang w:eastAsia="zh-CN"/>
        </w:rPr>
        <w:t>列表</w:t>
      </w:r>
      <w:r w:rsidRPr="00FF29BE">
        <w:rPr>
          <w:rFonts w:hint="eastAsia"/>
          <w:lang w:eastAsia="zh-CN"/>
        </w:rPr>
        <w:t>中选择</w:t>
      </w:r>
      <w:r>
        <w:rPr>
          <w:rFonts w:hint="eastAsia"/>
          <w:lang w:eastAsia="zh-CN"/>
        </w:rPr>
        <w:t>NES</w:t>
      </w:r>
      <w:r w:rsidRPr="00FF29BE">
        <w:rPr>
          <w:rFonts w:hint="eastAsia"/>
          <w:lang w:eastAsia="zh-CN"/>
        </w:rPr>
        <w:t>，查看</w:t>
      </w:r>
      <w:r>
        <w:rPr>
          <w:rFonts w:hint="eastAsia"/>
          <w:lang w:eastAsia="zh-CN"/>
        </w:rPr>
        <w:t>RSRP</w:t>
      </w:r>
      <w:r w:rsidRPr="00FF29BE">
        <w:rPr>
          <w:rFonts w:hint="eastAsia"/>
          <w:lang w:eastAsia="zh-CN"/>
        </w:rPr>
        <w:t>&lt;</w:t>
      </w:r>
      <w:r w:rsidRPr="00FF29BE">
        <w:rPr>
          <w:rFonts w:hint="eastAsia"/>
          <w:lang w:eastAsia="zh-CN"/>
        </w:rPr>
        <w:t>－</w:t>
      </w:r>
      <w:r>
        <w:rPr>
          <w:rFonts w:hint="eastAsia"/>
          <w:lang w:eastAsia="zh-CN"/>
        </w:rPr>
        <w:t>95</w:t>
      </w:r>
      <w:r w:rsidRPr="00FF29BE">
        <w:rPr>
          <w:rFonts w:hint="eastAsia"/>
          <w:lang w:eastAsia="zh-CN"/>
        </w:rPr>
        <w:t>dBm</w:t>
      </w:r>
      <w:r w:rsidRPr="00FF29BE">
        <w:rPr>
          <w:rFonts w:hint="eastAsia"/>
          <w:lang w:eastAsia="zh-CN"/>
        </w:rPr>
        <w:t>所占的百分比。</w:t>
      </w:r>
    </w:p>
    <w:p w:rsidR="00446DBA" w:rsidRDefault="00446DBA" w:rsidP="001137B8">
      <w:pPr>
        <w:pStyle w:val="92"/>
        <w:numPr>
          <w:ilvl w:val="0"/>
          <w:numId w:val="30"/>
        </w:numPr>
        <w:rPr>
          <w:lang w:eastAsia="zh-CN"/>
        </w:rPr>
      </w:pPr>
      <w:r w:rsidRPr="00FF29BE">
        <w:rPr>
          <w:rFonts w:hint="eastAsia"/>
          <w:lang w:eastAsia="zh-CN"/>
        </w:rPr>
        <w:t>在</w:t>
      </w:r>
      <w:r w:rsidRPr="00FF29BE">
        <w:rPr>
          <w:rFonts w:hint="eastAsia"/>
          <w:lang w:eastAsia="zh-CN"/>
        </w:rPr>
        <w:t>CNA</w:t>
      </w:r>
      <w:r w:rsidRPr="00FF29BE">
        <w:rPr>
          <w:rFonts w:hint="eastAsia"/>
          <w:lang w:eastAsia="zh-CN"/>
        </w:rPr>
        <w:t>的</w:t>
      </w:r>
      <w:r>
        <w:rPr>
          <w:rFonts w:hint="eastAsia"/>
          <w:lang w:eastAsia="zh-CN"/>
        </w:rPr>
        <w:t>导航栏</w:t>
      </w:r>
      <w:r>
        <w:rPr>
          <w:rFonts w:hint="eastAsia"/>
          <w:lang w:eastAsia="zh-CN"/>
        </w:rPr>
        <w:t>Menu</w:t>
      </w:r>
      <w:r>
        <w:rPr>
          <w:rFonts w:hint="eastAsia"/>
          <w:lang w:eastAsia="zh-CN"/>
        </w:rPr>
        <w:t>列表</w:t>
      </w:r>
      <w:r w:rsidRPr="00FF29BE">
        <w:rPr>
          <w:rFonts w:hint="eastAsia"/>
          <w:lang w:eastAsia="zh-CN"/>
        </w:rPr>
        <w:t>中选择</w:t>
      </w:r>
      <w:r>
        <w:rPr>
          <w:rFonts w:hint="eastAsia"/>
          <w:lang w:eastAsia="zh-CN"/>
        </w:rPr>
        <w:t>NES</w:t>
      </w:r>
      <w:r w:rsidRPr="00FF29BE">
        <w:rPr>
          <w:rFonts w:hint="eastAsia"/>
          <w:lang w:eastAsia="zh-CN"/>
        </w:rPr>
        <w:t>，</w:t>
      </w:r>
      <w:r w:rsidRPr="006E5A4A">
        <w:rPr>
          <w:rFonts w:hint="eastAsia"/>
          <w:lang w:eastAsia="zh-CN"/>
        </w:rPr>
        <w:t>根据</w:t>
      </w:r>
      <w:r>
        <w:rPr>
          <w:rFonts w:hint="eastAsia"/>
          <w:lang w:eastAsia="zh-CN"/>
        </w:rPr>
        <w:t>RSRP</w:t>
      </w:r>
      <w:r w:rsidRPr="006E5A4A">
        <w:rPr>
          <w:rFonts w:hint="eastAsia"/>
          <w:lang w:eastAsia="zh-CN"/>
        </w:rPr>
        <w:t>的色标查看</w:t>
      </w:r>
      <w:ins w:id="88" w:author="YJH" w:date="2011-03-07T17:09:00Z">
        <w:r w:rsidR="00262EDA">
          <w:rPr>
            <w:rFonts w:hint="eastAsia"/>
            <w:lang w:eastAsia="zh-CN"/>
          </w:rPr>
          <w:t>弱</w:t>
        </w:r>
      </w:ins>
      <w:r w:rsidRPr="006E5A4A">
        <w:rPr>
          <w:rFonts w:hint="eastAsia"/>
          <w:lang w:eastAsia="zh-CN"/>
        </w:rPr>
        <w:t>覆盖</w:t>
      </w:r>
      <w:del w:id="89" w:author="YJH" w:date="2011-03-07T17:09:00Z">
        <w:r w:rsidRPr="006E5A4A" w:rsidDel="00262EDA">
          <w:rPr>
            <w:rFonts w:hint="eastAsia"/>
            <w:lang w:eastAsia="zh-CN"/>
          </w:rPr>
          <w:delText>空洞</w:delText>
        </w:r>
      </w:del>
      <w:r w:rsidRPr="006E5A4A">
        <w:rPr>
          <w:rFonts w:hint="eastAsia"/>
          <w:lang w:eastAsia="zh-CN"/>
        </w:rPr>
        <w:t>的区域。</w:t>
      </w:r>
    </w:p>
    <w:p w:rsidR="00446DBA" w:rsidRDefault="00446DBA" w:rsidP="001400D4">
      <w:pPr>
        <w:pStyle w:val="Body"/>
        <w:rPr>
          <w:lang w:eastAsia="zh-CN"/>
        </w:rPr>
      </w:pPr>
      <w:r>
        <w:rPr>
          <w:rFonts w:hint="eastAsia"/>
          <w:lang w:eastAsia="zh-CN"/>
        </w:rPr>
        <w:t>利用</w:t>
      </w:r>
      <w:r>
        <w:rPr>
          <w:rFonts w:hint="eastAsia"/>
          <w:lang w:eastAsia="zh-CN"/>
        </w:rPr>
        <w:t>SCANNER</w:t>
      </w:r>
      <w:r>
        <w:rPr>
          <w:rFonts w:hint="eastAsia"/>
          <w:lang w:eastAsia="zh-CN"/>
        </w:rPr>
        <w:t>测试数据（天线在车外）</w:t>
      </w:r>
    </w:p>
    <w:p w:rsidR="00446DBA" w:rsidRDefault="00446DBA" w:rsidP="001137B8">
      <w:pPr>
        <w:pStyle w:val="92"/>
        <w:numPr>
          <w:ilvl w:val="0"/>
          <w:numId w:val="31"/>
        </w:numPr>
        <w:rPr>
          <w:lang w:eastAsia="zh-CN"/>
        </w:rPr>
      </w:pPr>
      <w:r>
        <w:rPr>
          <w:rFonts w:hint="eastAsia"/>
          <w:lang w:eastAsia="zh-CN"/>
        </w:rPr>
        <w:t>在</w:t>
      </w:r>
      <w:r>
        <w:rPr>
          <w:rFonts w:hint="eastAsia"/>
          <w:lang w:eastAsia="zh-CN"/>
        </w:rPr>
        <w:t>CNA</w:t>
      </w:r>
      <w:r>
        <w:rPr>
          <w:rFonts w:hint="eastAsia"/>
          <w:lang w:eastAsia="zh-CN"/>
        </w:rPr>
        <w:t>的导航栏</w:t>
      </w:r>
      <w:r>
        <w:rPr>
          <w:rFonts w:hint="eastAsia"/>
          <w:lang w:eastAsia="zh-CN"/>
        </w:rPr>
        <w:t>Menu</w:t>
      </w:r>
      <w:r>
        <w:rPr>
          <w:rFonts w:hint="eastAsia"/>
          <w:lang w:eastAsia="zh-CN"/>
        </w:rPr>
        <w:t>列表中选择</w:t>
      </w:r>
      <w:r>
        <w:rPr>
          <w:rFonts w:hint="eastAsia"/>
          <w:lang w:eastAsia="zh-CN"/>
        </w:rPr>
        <w:t>SCANNER1</w:t>
      </w:r>
      <w:r>
        <w:rPr>
          <w:rFonts w:hint="eastAsia"/>
          <w:lang w:eastAsia="zh-CN"/>
        </w:rPr>
        <w:t>，查看</w:t>
      </w:r>
      <w:r>
        <w:rPr>
          <w:rFonts w:hint="eastAsia"/>
          <w:lang w:eastAsia="zh-CN"/>
        </w:rPr>
        <w:t>RSRP&lt;</w:t>
      </w:r>
      <w:r>
        <w:rPr>
          <w:rFonts w:hint="eastAsia"/>
          <w:lang w:eastAsia="zh-CN"/>
        </w:rPr>
        <w:t>－</w:t>
      </w:r>
      <w:r>
        <w:rPr>
          <w:rFonts w:hint="eastAsia"/>
          <w:lang w:eastAsia="zh-CN"/>
        </w:rPr>
        <w:t>95dBm</w:t>
      </w:r>
      <w:r>
        <w:rPr>
          <w:rFonts w:hint="eastAsia"/>
          <w:lang w:eastAsia="zh-CN"/>
        </w:rPr>
        <w:t>所占的百分比。</w:t>
      </w:r>
    </w:p>
    <w:p w:rsidR="00446DBA" w:rsidRPr="00D366AD" w:rsidRDefault="00446DBA" w:rsidP="001137B8">
      <w:pPr>
        <w:pStyle w:val="92"/>
        <w:numPr>
          <w:ilvl w:val="0"/>
          <w:numId w:val="31"/>
        </w:numPr>
        <w:rPr>
          <w:lang w:eastAsia="zh-CN"/>
        </w:rPr>
      </w:pPr>
      <w:r>
        <w:rPr>
          <w:rFonts w:hint="eastAsia"/>
          <w:lang w:eastAsia="zh-CN"/>
        </w:rPr>
        <w:t>在</w:t>
      </w:r>
      <w:r>
        <w:rPr>
          <w:rFonts w:hint="eastAsia"/>
          <w:lang w:eastAsia="zh-CN"/>
        </w:rPr>
        <w:t>CNA</w:t>
      </w:r>
      <w:r>
        <w:rPr>
          <w:rFonts w:hint="eastAsia"/>
          <w:lang w:eastAsia="zh-CN"/>
        </w:rPr>
        <w:t>的导航栏</w:t>
      </w:r>
      <w:r>
        <w:rPr>
          <w:rFonts w:hint="eastAsia"/>
          <w:lang w:eastAsia="zh-CN"/>
        </w:rPr>
        <w:t>Menu</w:t>
      </w:r>
      <w:r>
        <w:rPr>
          <w:rFonts w:hint="eastAsia"/>
          <w:lang w:eastAsia="zh-CN"/>
        </w:rPr>
        <w:t>列表中选择</w:t>
      </w:r>
      <w:r>
        <w:rPr>
          <w:rFonts w:hint="eastAsia"/>
          <w:lang w:eastAsia="zh-CN"/>
        </w:rPr>
        <w:t>SCANNER1</w:t>
      </w:r>
      <w:r>
        <w:rPr>
          <w:rFonts w:hint="eastAsia"/>
          <w:lang w:eastAsia="zh-CN"/>
        </w:rPr>
        <w:t>，根据</w:t>
      </w:r>
      <w:r w:rsidRPr="00D366AD">
        <w:rPr>
          <w:rFonts w:hint="eastAsia"/>
          <w:lang w:eastAsia="zh-CN"/>
        </w:rPr>
        <w:t>RSRP</w:t>
      </w:r>
      <w:r>
        <w:rPr>
          <w:rFonts w:hint="eastAsia"/>
          <w:lang w:eastAsia="zh-CN"/>
        </w:rPr>
        <w:t>的色标查看覆盖弱场的区域。</w:t>
      </w:r>
    </w:p>
    <w:p w:rsidR="00446DBA" w:rsidRDefault="00446DBA" w:rsidP="001400D4">
      <w:pPr>
        <w:pStyle w:val="30"/>
      </w:pPr>
      <w:bookmarkStart w:id="90" w:name="_Toc286158551"/>
      <w:bookmarkStart w:id="91" w:name="_Toc286938538"/>
      <w:proofErr w:type="spellStart"/>
      <w:r>
        <w:rPr>
          <w:rFonts w:hint="eastAsia"/>
        </w:rPr>
        <w:lastRenderedPageBreak/>
        <w:t>弱覆盖的解决方法</w:t>
      </w:r>
      <w:bookmarkEnd w:id="90"/>
      <w:bookmarkEnd w:id="91"/>
      <w:proofErr w:type="spellEnd"/>
    </w:p>
    <w:p w:rsidR="00446DBA" w:rsidRDefault="00446DBA" w:rsidP="001400D4">
      <w:pPr>
        <w:pStyle w:val="Body"/>
        <w:rPr>
          <w:lang w:eastAsia="zh-CN"/>
        </w:rPr>
      </w:pPr>
      <w:r>
        <w:rPr>
          <w:rFonts w:hint="eastAsia"/>
          <w:lang w:eastAsia="zh-CN"/>
        </w:rPr>
        <w:t>优先考虑调整信号最强小区的天线下倾角、方位角，增加站点或</w:t>
      </w:r>
      <w:r>
        <w:rPr>
          <w:rFonts w:hint="eastAsia"/>
          <w:lang w:eastAsia="zh-CN"/>
        </w:rPr>
        <w:t>RRU</w:t>
      </w:r>
      <w:r>
        <w:rPr>
          <w:rFonts w:hint="eastAsia"/>
          <w:lang w:eastAsia="zh-CN"/>
        </w:rPr>
        <w:t>，增加</w:t>
      </w:r>
      <w:r>
        <w:rPr>
          <w:rFonts w:hint="eastAsia"/>
          <w:lang w:eastAsia="zh-CN"/>
        </w:rPr>
        <w:t>RS</w:t>
      </w:r>
      <w:r>
        <w:rPr>
          <w:rFonts w:hint="eastAsia"/>
          <w:lang w:eastAsia="zh-CN"/>
        </w:rPr>
        <w:t>的发射功率。</w:t>
      </w:r>
    </w:p>
    <w:p w:rsidR="00446DBA" w:rsidRPr="00210E82" w:rsidRDefault="00446DBA" w:rsidP="001400D4">
      <w:pPr>
        <w:pStyle w:val="Body"/>
        <w:rPr>
          <w:lang w:eastAsia="zh-CN"/>
        </w:rPr>
      </w:pPr>
      <w:r>
        <w:rPr>
          <w:rFonts w:hint="eastAsia"/>
          <w:lang w:eastAsia="zh-CN"/>
        </w:rPr>
        <w:t>对于隧道区域，考虑优先使用</w:t>
      </w:r>
      <w:r>
        <w:rPr>
          <w:rFonts w:hint="eastAsia"/>
          <w:lang w:eastAsia="zh-CN"/>
        </w:rPr>
        <w:t>RRU</w:t>
      </w:r>
      <w:r>
        <w:rPr>
          <w:rFonts w:hint="eastAsia"/>
          <w:lang w:eastAsia="zh-CN"/>
        </w:rPr>
        <w:t>。</w:t>
      </w:r>
    </w:p>
    <w:p w:rsidR="00446DBA" w:rsidRPr="00446DBA" w:rsidRDefault="00446DBA" w:rsidP="001400D4">
      <w:pPr>
        <w:pStyle w:val="22"/>
        <w:rPr>
          <w:shd w:val="clear" w:color="auto" w:fill="FFFFFF" w:themeFill="background1"/>
        </w:rPr>
      </w:pPr>
      <w:bookmarkStart w:id="92" w:name="_Toc286158552"/>
      <w:bookmarkStart w:id="93" w:name="_Toc286938539"/>
      <w:proofErr w:type="spellStart"/>
      <w:r w:rsidRPr="00446DBA">
        <w:rPr>
          <w:rFonts w:hint="eastAsia"/>
          <w:shd w:val="clear" w:color="auto" w:fill="FFFFFF" w:themeFill="background1"/>
        </w:rPr>
        <w:t>越区覆盖的定义及判断</w:t>
      </w:r>
      <w:bookmarkEnd w:id="92"/>
      <w:bookmarkEnd w:id="93"/>
      <w:proofErr w:type="spellEnd"/>
    </w:p>
    <w:p w:rsidR="00446DBA" w:rsidRDefault="00446DBA" w:rsidP="001400D4">
      <w:pPr>
        <w:pStyle w:val="30"/>
      </w:pPr>
      <w:bookmarkStart w:id="94" w:name="_Toc286158553"/>
      <w:bookmarkStart w:id="95" w:name="_Toc286938540"/>
      <w:proofErr w:type="spellStart"/>
      <w:r>
        <w:rPr>
          <w:rFonts w:hint="eastAsia"/>
        </w:rPr>
        <w:t>越区覆盖的定义</w:t>
      </w:r>
      <w:bookmarkEnd w:id="94"/>
      <w:bookmarkEnd w:id="95"/>
      <w:proofErr w:type="spellEnd"/>
    </w:p>
    <w:p w:rsidR="00446DBA" w:rsidRDefault="00446DBA" w:rsidP="001400D4">
      <w:pPr>
        <w:pStyle w:val="Body"/>
        <w:rPr>
          <w:lang w:eastAsia="zh-CN"/>
        </w:rPr>
      </w:pPr>
      <w:r w:rsidRPr="009011E4">
        <w:rPr>
          <w:rFonts w:hint="eastAsia"/>
          <w:highlight w:val="yellow"/>
          <w:lang w:eastAsia="zh-CN"/>
          <w:rPrChange w:id="96" w:author="微软用户" w:date="2013-11-06T11:21:00Z">
            <w:rPr>
              <w:rFonts w:ascii="Times New Roman" w:hAnsi="Times New Roman" w:hint="eastAsia"/>
              <w:szCs w:val="24"/>
              <w:lang w:eastAsia="zh-CN"/>
            </w:rPr>
          </w:rPrChange>
        </w:rPr>
        <w:t>当一个小区的信号出现在其周围一圈邻区及以外的区域时，并且能够成为主服务小区，称为越区覆盖。</w:t>
      </w:r>
    </w:p>
    <w:p w:rsidR="00C418BC" w:rsidRDefault="00C418BC" w:rsidP="00D655E4">
      <w:pPr>
        <w:pStyle w:val="a5"/>
        <w:keepNext/>
      </w:pPr>
      <w:r>
        <w:rPr>
          <w:rFonts w:hint="eastAsia"/>
        </w:rPr>
        <w:t>图</w:t>
      </w:r>
      <w:r>
        <w:rPr>
          <w:rFonts w:hint="eastAsia"/>
        </w:rPr>
        <w:t>7</w:t>
      </w:r>
      <w:r>
        <w:noBreakHyphen/>
      </w:r>
      <w:r w:rsidR="00D655E4">
        <w:rPr>
          <w:rFonts w:hint="eastAsia"/>
        </w:rPr>
        <w:t>2</w:t>
      </w:r>
      <w:r>
        <w:t xml:space="preserve">  </w:t>
      </w:r>
      <w:r w:rsidRPr="007B218F">
        <w:rPr>
          <w:rFonts w:hint="eastAsia"/>
        </w:rPr>
        <w:t>越区覆盖示意图</w:t>
      </w:r>
    </w:p>
    <w:p w:rsidR="00446DBA" w:rsidRDefault="00446DBA" w:rsidP="00446DBA">
      <w:pPr>
        <w:pStyle w:val="1d"/>
      </w:pPr>
      <w:r>
        <w:object w:dxaOrig="6122" w:dyaOrig="2162">
          <v:shape id="_x0000_i1027" type="#_x0000_t75" style="width:305.85pt;height:107.7pt" o:ole="">
            <v:imagedata r:id="rId39" o:title=""/>
          </v:shape>
          <o:OLEObject Type="Embed" ProgID="Visio.Drawing.11" ShapeID="_x0000_i1027" DrawAspect="Content" ObjectID="_1445326074" r:id="rId40"/>
        </w:object>
      </w:r>
      <w:bookmarkStart w:id="97" w:name="_Toc160800335"/>
    </w:p>
    <w:p w:rsidR="00446DBA" w:rsidRDefault="00446DBA" w:rsidP="001400D4">
      <w:pPr>
        <w:pStyle w:val="30"/>
      </w:pPr>
      <w:bookmarkStart w:id="98" w:name="_Toc286158554"/>
      <w:bookmarkStart w:id="99" w:name="_Toc286938541"/>
      <w:bookmarkEnd w:id="97"/>
      <w:proofErr w:type="spellStart"/>
      <w:r>
        <w:rPr>
          <w:rFonts w:hint="eastAsia"/>
        </w:rPr>
        <w:t>越区覆盖的判断</w:t>
      </w:r>
      <w:bookmarkEnd w:id="98"/>
      <w:bookmarkEnd w:id="99"/>
      <w:proofErr w:type="spellEnd"/>
    </w:p>
    <w:p w:rsidR="00446DBA" w:rsidRDefault="00446DBA" w:rsidP="001400D4">
      <w:pPr>
        <w:pStyle w:val="Body"/>
        <w:rPr>
          <w:lang w:eastAsia="zh-CN"/>
        </w:rPr>
      </w:pPr>
      <w:r>
        <w:rPr>
          <w:rFonts w:hint="eastAsia"/>
          <w:lang w:eastAsia="zh-CN"/>
        </w:rPr>
        <w:t>对越区覆盖的测试和判断最好是使用反向覆盖系统或者</w:t>
      </w:r>
      <w:r>
        <w:rPr>
          <w:rFonts w:hint="eastAsia"/>
          <w:lang w:eastAsia="zh-CN"/>
        </w:rPr>
        <w:t>SCANNER</w:t>
      </w:r>
      <w:r>
        <w:rPr>
          <w:rFonts w:hint="eastAsia"/>
          <w:lang w:eastAsia="zh-CN"/>
        </w:rPr>
        <w:t>进行，其对邻区的测量不受相邻小区列表的限制。</w:t>
      </w:r>
    </w:p>
    <w:p w:rsidR="00446DBA" w:rsidRDefault="00446DBA" w:rsidP="001400D4">
      <w:pPr>
        <w:pStyle w:val="Body"/>
      </w:pPr>
      <w:proofErr w:type="spellStart"/>
      <w:r>
        <w:rPr>
          <w:rFonts w:hint="eastAsia"/>
        </w:rPr>
        <w:t>利用反向覆盖测试数据</w:t>
      </w:r>
      <w:proofErr w:type="spellEnd"/>
    </w:p>
    <w:p w:rsidR="00446DBA" w:rsidRPr="00E13E75" w:rsidRDefault="00446DBA" w:rsidP="00E13E75">
      <w:pPr>
        <w:pStyle w:val="92"/>
        <w:ind w:left="1588" w:firstLine="0"/>
        <w:rPr>
          <w:lang w:eastAsia="zh-CN"/>
        </w:rPr>
      </w:pPr>
      <w:r w:rsidRPr="00E13E75">
        <w:rPr>
          <w:rFonts w:hint="eastAsia"/>
          <w:lang w:eastAsia="zh-CN"/>
        </w:rPr>
        <w:t>利用</w:t>
      </w:r>
      <w:r w:rsidRPr="00E13E75">
        <w:rPr>
          <w:rFonts w:hint="eastAsia"/>
          <w:lang w:eastAsia="zh-CN"/>
        </w:rPr>
        <w:t>CNA</w:t>
      </w:r>
      <w:r w:rsidRPr="00E13E75">
        <w:rPr>
          <w:rFonts w:hint="eastAsia"/>
          <w:lang w:eastAsia="zh-CN"/>
        </w:rPr>
        <w:t>的</w:t>
      </w:r>
      <w:r w:rsidRPr="00E13E75">
        <w:rPr>
          <w:rFonts w:hint="eastAsia"/>
          <w:lang w:eastAsia="zh-CN"/>
        </w:rPr>
        <w:t xml:space="preserve"> </w:t>
      </w:r>
      <w:r w:rsidRPr="00E13E75">
        <w:rPr>
          <w:rFonts w:hint="eastAsia"/>
          <w:lang w:eastAsia="zh-CN"/>
        </w:rPr>
        <w:t>“</w:t>
      </w:r>
      <w:r w:rsidRPr="00E13E75">
        <w:rPr>
          <w:rFonts w:hint="eastAsia"/>
          <w:lang w:eastAsia="zh-CN"/>
        </w:rPr>
        <w:t>All TD-LTE Cell Coverage</w:t>
      </w:r>
      <w:r w:rsidRPr="00E13E75">
        <w:rPr>
          <w:rFonts w:hint="eastAsia"/>
          <w:lang w:eastAsia="zh-CN"/>
        </w:rPr>
        <w:t>”进行测试路线上的全部小区</w:t>
      </w:r>
      <w:proofErr w:type="spellStart"/>
      <w:r w:rsidRPr="00E13E75">
        <w:rPr>
          <w:rFonts w:hint="eastAsia"/>
          <w:lang w:eastAsia="zh-CN"/>
        </w:rPr>
        <w:t>BestRSRP</w:t>
      </w:r>
      <w:proofErr w:type="spellEnd"/>
      <w:r w:rsidRPr="00E13E75">
        <w:rPr>
          <w:rFonts w:hint="eastAsia"/>
          <w:lang w:eastAsia="zh-CN"/>
        </w:rPr>
        <w:t>信号连线进行判断。</w:t>
      </w:r>
    </w:p>
    <w:p w:rsidR="00446DBA" w:rsidRPr="00E13E75" w:rsidRDefault="00446DBA" w:rsidP="001400D4">
      <w:pPr>
        <w:pStyle w:val="Body"/>
      </w:pPr>
      <w:proofErr w:type="spellStart"/>
      <w:r w:rsidRPr="00E13E75">
        <w:rPr>
          <w:rFonts w:hint="eastAsia"/>
        </w:rPr>
        <w:t>利用</w:t>
      </w:r>
      <w:r w:rsidRPr="00E13E75">
        <w:rPr>
          <w:rFonts w:hint="eastAsia"/>
        </w:rPr>
        <w:t>SCANNER</w:t>
      </w:r>
      <w:r w:rsidRPr="00E13E75">
        <w:rPr>
          <w:rFonts w:hint="eastAsia"/>
        </w:rPr>
        <w:t>测试数据</w:t>
      </w:r>
      <w:proofErr w:type="spellEnd"/>
    </w:p>
    <w:p w:rsidR="00446DBA" w:rsidRPr="00E13E75" w:rsidRDefault="00446DBA" w:rsidP="001137B8">
      <w:pPr>
        <w:pStyle w:val="92"/>
        <w:numPr>
          <w:ilvl w:val="0"/>
          <w:numId w:val="33"/>
        </w:numPr>
        <w:rPr>
          <w:lang w:eastAsia="zh-CN"/>
        </w:rPr>
      </w:pPr>
      <w:r w:rsidRPr="00E13E75">
        <w:rPr>
          <w:rFonts w:hint="eastAsia"/>
          <w:lang w:eastAsia="zh-CN"/>
        </w:rPr>
        <w:t>根据</w:t>
      </w:r>
      <w:r w:rsidRPr="00E13E75">
        <w:rPr>
          <w:rFonts w:hint="eastAsia"/>
          <w:lang w:eastAsia="zh-CN"/>
        </w:rPr>
        <w:t>CNT New Map</w:t>
      </w:r>
      <w:r w:rsidRPr="00E13E75">
        <w:rPr>
          <w:rFonts w:hint="eastAsia"/>
          <w:lang w:eastAsia="zh-CN"/>
        </w:rPr>
        <w:t>中的“</w:t>
      </w:r>
      <w:r w:rsidRPr="00E13E75">
        <w:rPr>
          <w:rFonts w:hint="eastAsia"/>
          <w:lang w:eastAsia="zh-CN"/>
        </w:rPr>
        <w:t xml:space="preserve">Show </w:t>
      </w:r>
      <w:proofErr w:type="spellStart"/>
      <w:r w:rsidRPr="00E13E75">
        <w:rPr>
          <w:rFonts w:hint="eastAsia"/>
          <w:lang w:eastAsia="zh-CN"/>
        </w:rPr>
        <w:t>ScrambleCode</w:t>
      </w:r>
      <w:proofErr w:type="spellEnd"/>
      <w:r w:rsidRPr="00E13E75">
        <w:rPr>
          <w:rFonts w:hint="eastAsia"/>
          <w:lang w:eastAsia="zh-CN"/>
        </w:rPr>
        <w:t>”功能显示测试点的</w:t>
      </w:r>
      <w:r w:rsidRPr="00E13E75">
        <w:rPr>
          <w:rFonts w:hint="eastAsia"/>
          <w:lang w:eastAsia="zh-CN"/>
        </w:rPr>
        <w:t>PCI</w:t>
      </w:r>
      <w:r w:rsidRPr="00E13E75">
        <w:rPr>
          <w:rFonts w:hint="eastAsia"/>
          <w:lang w:eastAsia="zh-CN"/>
        </w:rPr>
        <w:t>进行判断。</w:t>
      </w:r>
    </w:p>
    <w:p w:rsidR="00446DBA" w:rsidRDefault="00446DBA" w:rsidP="001137B8">
      <w:pPr>
        <w:pStyle w:val="92"/>
        <w:numPr>
          <w:ilvl w:val="0"/>
          <w:numId w:val="33"/>
        </w:numPr>
        <w:rPr>
          <w:lang w:eastAsia="zh-CN"/>
        </w:rPr>
      </w:pPr>
      <w:r w:rsidRPr="00E13E75">
        <w:rPr>
          <w:rFonts w:hint="eastAsia"/>
          <w:lang w:eastAsia="zh-CN"/>
        </w:rPr>
        <w:t>利用</w:t>
      </w:r>
      <w:r w:rsidRPr="00E13E75">
        <w:rPr>
          <w:rFonts w:hint="eastAsia"/>
          <w:lang w:eastAsia="zh-CN"/>
        </w:rPr>
        <w:t>CNA</w:t>
      </w:r>
      <w:r w:rsidRPr="00E13E75">
        <w:rPr>
          <w:rFonts w:hint="eastAsia"/>
          <w:lang w:eastAsia="zh-CN"/>
        </w:rPr>
        <w:t>的</w:t>
      </w:r>
      <w:r w:rsidRPr="00E13E75">
        <w:rPr>
          <w:rFonts w:hint="eastAsia"/>
          <w:lang w:eastAsia="zh-CN"/>
        </w:rPr>
        <w:t xml:space="preserve"> </w:t>
      </w:r>
      <w:r w:rsidRPr="00E13E75">
        <w:rPr>
          <w:rFonts w:hint="eastAsia"/>
          <w:lang w:eastAsia="zh-CN"/>
        </w:rPr>
        <w:t>“</w:t>
      </w:r>
      <w:r w:rsidRPr="00E13E75">
        <w:rPr>
          <w:rFonts w:hint="eastAsia"/>
          <w:lang w:eastAsia="zh-CN"/>
        </w:rPr>
        <w:t>All TD-LTE Cell Coverage</w:t>
      </w:r>
      <w:r w:rsidRPr="00E13E75">
        <w:rPr>
          <w:rFonts w:hint="eastAsia"/>
          <w:lang w:eastAsia="zh-CN"/>
        </w:rPr>
        <w:t>”进行测试路线上的全部小区</w:t>
      </w:r>
      <w:proofErr w:type="spellStart"/>
      <w:r w:rsidRPr="00E13E75">
        <w:rPr>
          <w:rFonts w:hint="eastAsia"/>
          <w:lang w:eastAsia="zh-CN"/>
        </w:rPr>
        <w:t>BestRSRP</w:t>
      </w:r>
      <w:proofErr w:type="spellEnd"/>
      <w:r w:rsidRPr="00E13E75">
        <w:rPr>
          <w:rFonts w:hint="eastAsia"/>
          <w:lang w:eastAsia="zh-CN"/>
        </w:rPr>
        <w:t>信号连线进行判断。示例如下，红色</w:t>
      </w:r>
      <w:proofErr w:type="gramStart"/>
      <w:r w:rsidRPr="00E13E75">
        <w:rPr>
          <w:rFonts w:hint="eastAsia"/>
          <w:lang w:eastAsia="zh-CN"/>
        </w:rPr>
        <w:t>框部分</w:t>
      </w:r>
      <w:proofErr w:type="gramEnd"/>
      <w:r w:rsidRPr="00E13E75">
        <w:rPr>
          <w:rFonts w:hint="eastAsia"/>
          <w:lang w:eastAsia="zh-CN"/>
        </w:rPr>
        <w:t>为越区覆盖</w:t>
      </w:r>
      <w:r>
        <w:rPr>
          <w:rFonts w:hint="eastAsia"/>
          <w:lang w:eastAsia="zh-CN"/>
        </w:rPr>
        <w:t>：</w:t>
      </w:r>
    </w:p>
    <w:p w:rsidR="00E13E75" w:rsidRPr="007946C3" w:rsidRDefault="00E13E75" w:rsidP="00E13E75">
      <w:pPr>
        <w:pStyle w:val="a5"/>
        <w:keepNext/>
      </w:pPr>
      <w:r>
        <w:rPr>
          <w:rFonts w:hint="eastAsia"/>
        </w:rPr>
        <w:lastRenderedPageBreak/>
        <w:t>图</w:t>
      </w:r>
      <w:r>
        <w:rPr>
          <w:rFonts w:hint="eastAsia"/>
        </w:rPr>
        <w:t>7</w:t>
      </w:r>
      <w:r>
        <w:noBreakHyphen/>
      </w:r>
      <w:r>
        <w:rPr>
          <w:rFonts w:hint="eastAsia"/>
        </w:rPr>
        <w:t>3</w:t>
      </w:r>
      <w:r>
        <w:t xml:space="preserve">  </w:t>
      </w:r>
      <w:r>
        <w:rPr>
          <w:rFonts w:hint="eastAsia"/>
        </w:rPr>
        <w:t>越区覆盖图</w:t>
      </w:r>
    </w:p>
    <w:p w:rsidR="00446DBA" w:rsidRDefault="00446DBA" w:rsidP="001400D4">
      <w:pPr>
        <w:pStyle w:val="Body"/>
      </w:pPr>
      <w:r>
        <w:rPr>
          <w:rFonts w:hint="eastAsia"/>
          <w:noProof/>
          <w:lang w:eastAsia="zh-CN"/>
        </w:rPr>
        <w:drawing>
          <wp:inline distT="0" distB="0" distL="0" distR="0">
            <wp:extent cx="4762500" cy="3076575"/>
            <wp:effectExtent l="19050" t="0" r="0" b="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4762500" cy="3076575"/>
                    </a:xfrm>
                    <a:prstGeom prst="rect">
                      <a:avLst/>
                    </a:prstGeom>
                    <a:noFill/>
                    <a:ln w="9525">
                      <a:noFill/>
                      <a:miter lim="800000"/>
                      <a:headEnd/>
                      <a:tailEnd/>
                    </a:ln>
                  </pic:spPr>
                </pic:pic>
              </a:graphicData>
            </a:graphic>
          </wp:inline>
        </w:drawing>
      </w:r>
    </w:p>
    <w:p w:rsidR="00446DBA" w:rsidRDefault="00446DBA" w:rsidP="001400D4">
      <w:pPr>
        <w:pStyle w:val="30"/>
      </w:pPr>
      <w:bookmarkStart w:id="100" w:name="_Toc286158555"/>
      <w:bookmarkStart w:id="101" w:name="_Toc286938542"/>
      <w:proofErr w:type="spellStart"/>
      <w:r>
        <w:rPr>
          <w:rFonts w:hint="eastAsia"/>
        </w:rPr>
        <w:t>越区覆盖的解决方法</w:t>
      </w:r>
      <w:bookmarkEnd w:id="100"/>
      <w:bookmarkEnd w:id="101"/>
      <w:proofErr w:type="spellEnd"/>
    </w:p>
    <w:p w:rsidR="00446DBA" w:rsidRDefault="00446DBA" w:rsidP="001400D4">
      <w:pPr>
        <w:pStyle w:val="Body"/>
        <w:rPr>
          <w:lang w:eastAsia="zh-CN"/>
        </w:rPr>
      </w:pPr>
      <w:r>
        <w:rPr>
          <w:rFonts w:hint="eastAsia"/>
          <w:lang w:eastAsia="zh-CN"/>
        </w:rPr>
        <w:t>首先考虑降低越区信号的信号强度，可以通过调整下倾角、方位角，降低发射功率等方式进行。降低越区信号时，需要注意测试该小区与其</w:t>
      </w:r>
      <w:proofErr w:type="gramStart"/>
      <w:r>
        <w:rPr>
          <w:rFonts w:hint="eastAsia"/>
          <w:lang w:eastAsia="zh-CN"/>
        </w:rPr>
        <w:t>他小区</w:t>
      </w:r>
      <w:proofErr w:type="gramEnd"/>
      <w:r>
        <w:rPr>
          <w:rFonts w:hint="eastAsia"/>
          <w:lang w:eastAsia="zh-CN"/>
        </w:rPr>
        <w:t>切换带和覆盖的变化情况，避免影响其他地方的切换和覆盖性能。</w:t>
      </w:r>
    </w:p>
    <w:p w:rsidR="00446DBA" w:rsidRDefault="00446DBA" w:rsidP="001400D4">
      <w:pPr>
        <w:pStyle w:val="Body"/>
        <w:rPr>
          <w:lang w:eastAsia="zh-CN"/>
        </w:rPr>
      </w:pPr>
      <w:r>
        <w:rPr>
          <w:rFonts w:hint="eastAsia"/>
          <w:lang w:eastAsia="zh-CN"/>
        </w:rPr>
        <w:t>在覆盖不能缩小时，考虑增强该点被越区覆盖小区的信号并使其成为主服务小区。</w:t>
      </w:r>
    </w:p>
    <w:p w:rsidR="00446DBA" w:rsidRDefault="00446DBA" w:rsidP="001400D4">
      <w:pPr>
        <w:pStyle w:val="Body"/>
        <w:rPr>
          <w:lang w:eastAsia="zh-CN"/>
        </w:rPr>
      </w:pPr>
      <w:r>
        <w:rPr>
          <w:rFonts w:hint="eastAsia"/>
          <w:lang w:eastAsia="zh-CN"/>
        </w:rPr>
        <w:t>在上述两种方法都不行时，再考虑规避方法。在孤岛形成的影响区域较小时，可以设置单边</w:t>
      </w:r>
      <w:proofErr w:type="gramStart"/>
      <w:r>
        <w:rPr>
          <w:rFonts w:hint="eastAsia"/>
          <w:lang w:eastAsia="zh-CN"/>
        </w:rPr>
        <w:t>邻</w:t>
      </w:r>
      <w:proofErr w:type="gramEnd"/>
      <w:r>
        <w:rPr>
          <w:rFonts w:hint="eastAsia"/>
          <w:lang w:eastAsia="zh-CN"/>
        </w:rPr>
        <w:t>小区解决，即在越区小区中的</w:t>
      </w:r>
      <w:proofErr w:type="gramStart"/>
      <w:r>
        <w:rPr>
          <w:rFonts w:hint="eastAsia"/>
          <w:lang w:eastAsia="zh-CN"/>
        </w:rPr>
        <w:t>邻小区</w:t>
      </w:r>
      <w:proofErr w:type="gramEnd"/>
      <w:r>
        <w:rPr>
          <w:rFonts w:hint="eastAsia"/>
          <w:lang w:eastAsia="zh-CN"/>
        </w:rPr>
        <w:t>列表中增加该孤岛附近的小区，而孤岛附近小区的</w:t>
      </w:r>
      <w:proofErr w:type="gramStart"/>
      <w:r>
        <w:rPr>
          <w:rFonts w:hint="eastAsia"/>
          <w:lang w:eastAsia="zh-CN"/>
        </w:rPr>
        <w:t>邻小区</w:t>
      </w:r>
      <w:proofErr w:type="gramEnd"/>
      <w:r>
        <w:rPr>
          <w:rFonts w:hint="eastAsia"/>
          <w:lang w:eastAsia="zh-CN"/>
        </w:rPr>
        <w:t>列表中不增加孤岛小区；在越区形成的影响区域较大时，在</w:t>
      </w:r>
      <w:r>
        <w:rPr>
          <w:rFonts w:hint="eastAsia"/>
          <w:lang w:eastAsia="zh-CN"/>
        </w:rPr>
        <w:t>PCI</w:t>
      </w:r>
      <w:r>
        <w:rPr>
          <w:rFonts w:hint="eastAsia"/>
          <w:lang w:eastAsia="zh-CN"/>
        </w:rPr>
        <w:t>不冲突的情况下，可以通过互配</w:t>
      </w:r>
      <w:proofErr w:type="gramStart"/>
      <w:r>
        <w:rPr>
          <w:rFonts w:hint="eastAsia"/>
          <w:lang w:eastAsia="zh-CN"/>
        </w:rPr>
        <w:t>邻</w:t>
      </w:r>
      <w:proofErr w:type="gramEnd"/>
      <w:r>
        <w:rPr>
          <w:rFonts w:hint="eastAsia"/>
          <w:lang w:eastAsia="zh-CN"/>
        </w:rPr>
        <w:t>小区的方式解决，但需慎用。</w:t>
      </w:r>
    </w:p>
    <w:p w:rsidR="00446DBA" w:rsidRPr="00D50204" w:rsidRDefault="00446DBA" w:rsidP="001400D4">
      <w:pPr>
        <w:pStyle w:val="22"/>
        <w:rPr>
          <w:shd w:val="clear" w:color="auto" w:fill="FFFFFF" w:themeFill="background1"/>
        </w:rPr>
      </w:pPr>
      <w:bookmarkStart w:id="102" w:name="_Toc286158556"/>
      <w:bookmarkStart w:id="103" w:name="_Toc286938543"/>
      <w:proofErr w:type="spellStart"/>
      <w:r w:rsidRPr="00D50204">
        <w:rPr>
          <w:rFonts w:hint="eastAsia"/>
          <w:shd w:val="clear" w:color="auto" w:fill="FFFFFF" w:themeFill="background1"/>
        </w:rPr>
        <w:t>导频污染定义及判断</w:t>
      </w:r>
      <w:bookmarkEnd w:id="102"/>
      <w:bookmarkEnd w:id="103"/>
      <w:proofErr w:type="spellEnd"/>
    </w:p>
    <w:p w:rsidR="00446DBA" w:rsidRDefault="00446DBA" w:rsidP="001400D4">
      <w:pPr>
        <w:pStyle w:val="Body"/>
        <w:rPr>
          <w:lang w:eastAsia="zh-CN"/>
        </w:rPr>
      </w:pPr>
      <w:r>
        <w:rPr>
          <w:rFonts w:hint="eastAsia"/>
          <w:lang w:eastAsia="zh-CN"/>
        </w:rPr>
        <w:t>定义导频污染原因如下：</w:t>
      </w:r>
    </w:p>
    <w:p w:rsidR="00446DBA" w:rsidRDefault="00446DBA" w:rsidP="001400D4">
      <w:pPr>
        <w:pStyle w:val="Body"/>
        <w:rPr>
          <w:lang w:eastAsia="zh-CN"/>
        </w:rPr>
      </w:pPr>
      <w:r>
        <w:rPr>
          <w:rFonts w:hint="eastAsia"/>
          <w:lang w:eastAsia="zh-CN"/>
        </w:rPr>
        <w:t>RS-CINR&lt; 0dB</w:t>
      </w:r>
      <w:r>
        <w:rPr>
          <w:rFonts w:hint="eastAsia"/>
          <w:lang w:eastAsia="zh-CN"/>
        </w:rPr>
        <w:t>的指标。一般会出现在两种地方：弱覆盖区域和强干扰区域。在弱覆盖区域，由于有用信号很小，其功率很接近热噪声，所以热噪声和其他干扰（外部干扰和相邻小区的干扰）共同导致</w:t>
      </w:r>
      <w:r>
        <w:rPr>
          <w:rFonts w:hint="eastAsia"/>
          <w:lang w:eastAsia="zh-CN"/>
        </w:rPr>
        <w:t>RS-CINR&lt; 0dB</w:t>
      </w:r>
      <w:r>
        <w:rPr>
          <w:rFonts w:hint="eastAsia"/>
          <w:lang w:eastAsia="zh-CN"/>
        </w:rPr>
        <w:t>，在这种区域热噪声是不能被忽略的，优化方法参考</w:t>
      </w:r>
      <w:r>
        <w:rPr>
          <w:rFonts w:hint="eastAsia"/>
          <w:lang w:eastAsia="zh-CN"/>
        </w:rPr>
        <w:t>5.2</w:t>
      </w:r>
      <w:r>
        <w:rPr>
          <w:rFonts w:hint="eastAsia"/>
          <w:lang w:eastAsia="zh-CN"/>
        </w:rPr>
        <w:t>章节。在强干扰区域，有用的功率和其他干扰（外部干扰和相邻小区的干扰）的功率都远远高于热噪声，这种情况下热噪声可以被忽略，而导频污染就是定义了强场下的干扰导致</w:t>
      </w:r>
      <w:r>
        <w:rPr>
          <w:rFonts w:hint="eastAsia"/>
          <w:lang w:eastAsia="zh-CN"/>
        </w:rPr>
        <w:t>RS-CINR&lt; 0dB</w:t>
      </w:r>
      <w:r>
        <w:rPr>
          <w:rFonts w:hint="eastAsia"/>
          <w:lang w:eastAsia="zh-CN"/>
        </w:rPr>
        <w:t>的情况。根据下面导频污染的定义，出现导频污染，并不一定出现理论</w:t>
      </w:r>
      <w:r>
        <w:rPr>
          <w:rFonts w:hint="eastAsia"/>
          <w:lang w:eastAsia="zh-CN"/>
        </w:rPr>
        <w:t>RS-CINR&lt; 0dB</w:t>
      </w:r>
      <w:r>
        <w:rPr>
          <w:rFonts w:hint="eastAsia"/>
          <w:lang w:eastAsia="zh-CN"/>
        </w:rPr>
        <w:t>，但是大部分情况下会导致理论</w:t>
      </w:r>
      <w:r>
        <w:rPr>
          <w:rFonts w:hint="eastAsia"/>
          <w:lang w:eastAsia="zh-CN"/>
        </w:rPr>
        <w:t xml:space="preserve">RS-CINR&lt; </w:t>
      </w:r>
      <w:r>
        <w:rPr>
          <w:rFonts w:hint="eastAsia"/>
          <w:lang w:eastAsia="zh-CN"/>
        </w:rPr>
        <w:lastRenderedPageBreak/>
        <w:t>0dB</w:t>
      </w:r>
      <w:r>
        <w:rPr>
          <w:rFonts w:hint="eastAsia"/>
          <w:lang w:eastAsia="zh-CN"/>
        </w:rPr>
        <w:t>。反过来，在强场理论</w:t>
      </w:r>
      <w:r>
        <w:rPr>
          <w:rFonts w:hint="eastAsia"/>
          <w:lang w:eastAsia="zh-CN"/>
        </w:rPr>
        <w:t>RS-CINR&lt; 0dB</w:t>
      </w:r>
      <w:r>
        <w:rPr>
          <w:rFonts w:hint="eastAsia"/>
          <w:lang w:eastAsia="zh-CN"/>
        </w:rPr>
        <w:t>的区域，肯定会出现导频污染的情况。所以消除了导频污染，即消除了强场下的大部分</w:t>
      </w:r>
      <w:r>
        <w:rPr>
          <w:rFonts w:hint="eastAsia"/>
          <w:lang w:eastAsia="zh-CN"/>
        </w:rPr>
        <w:t>RS-CINR&lt; 0dB</w:t>
      </w:r>
      <w:r>
        <w:rPr>
          <w:rFonts w:hint="eastAsia"/>
          <w:lang w:eastAsia="zh-CN"/>
        </w:rPr>
        <w:t>情况。</w:t>
      </w:r>
    </w:p>
    <w:p w:rsidR="00446DBA" w:rsidRPr="000E02ED" w:rsidRDefault="00446DBA" w:rsidP="001400D4">
      <w:pPr>
        <w:pStyle w:val="Body"/>
        <w:rPr>
          <w:lang w:eastAsia="zh-CN"/>
        </w:rPr>
      </w:pPr>
      <w:r>
        <w:rPr>
          <w:rFonts w:hint="eastAsia"/>
          <w:lang w:eastAsia="zh-CN"/>
        </w:rPr>
        <w:t>消除导频污染，能够很大程度上减少乒乓切换，净化切换带，改善业务的</w:t>
      </w:r>
      <w:r>
        <w:rPr>
          <w:rFonts w:hint="eastAsia"/>
          <w:lang w:eastAsia="zh-CN"/>
        </w:rPr>
        <w:t>KPI</w:t>
      </w:r>
      <w:r>
        <w:rPr>
          <w:rFonts w:hint="eastAsia"/>
          <w:lang w:eastAsia="zh-CN"/>
        </w:rPr>
        <w:t>指标。</w:t>
      </w:r>
    </w:p>
    <w:p w:rsidR="00446DBA" w:rsidRDefault="00446DBA" w:rsidP="001400D4">
      <w:pPr>
        <w:pStyle w:val="30"/>
      </w:pPr>
      <w:bookmarkStart w:id="104" w:name="_Toc151188201"/>
      <w:bookmarkStart w:id="105" w:name="_Toc286158557"/>
      <w:bookmarkStart w:id="106" w:name="_Toc286938544"/>
      <w:proofErr w:type="spellStart"/>
      <w:r>
        <w:rPr>
          <w:rFonts w:hint="eastAsia"/>
        </w:rPr>
        <w:t>导频污染的定义</w:t>
      </w:r>
      <w:bookmarkEnd w:id="104"/>
      <w:bookmarkEnd w:id="105"/>
      <w:bookmarkEnd w:id="106"/>
      <w:proofErr w:type="spellEnd"/>
    </w:p>
    <w:p w:rsidR="00446DBA" w:rsidRDefault="00446DBA" w:rsidP="001400D4">
      <w:pPr>
        <w:pStyle w:val="Body"/>
        <w:rPr>
          <w:lang w:eastAsia="zh-CN"/>
        </w:rPr>
      </w:pPr>
      <w:r w:rsidRPr="00F05AE8">
        <w:rPr>
          <w:rFonts w:hint="eastAsia"/>
          <w:lang w:eastAsia="zh-CN"/>
        </w:rPr>
        <w:t>TD-</w:t>
      </w:r>
      <w:r>
        <w:rPr>
          <w:rFonts w:hint="eastAsia"/>
          <w:lang w:eastAsia="zh-CN"/>
        </w:rPr>
        <w:t>LTE</w:t>
      </w:r>
      <w:r w:rsidRPr="00F05AE8">
        <w:rPr>
          <w:rFonts w:hint="eastAsia"/>
          <w:lang w:eastAsia="zh-CN"/>
        </w:rPr>
        <w:t>中主要是通过对</w:t>
      </w:r>
      <w:r>
        <w:rPr>
          <w:rFonts w:hint="eastAsia"/>
          <w:lang w:eastAsia="zh-CN"/>
        </w:rPr>
        <w:t>RSRP</w:t>
      </w:r>
      <w:r>
        <w:rPr>
          <w:rFonts w:hint="eastAsia"/>
          <w:lang w:eastAsia="zh-CN"/>
        </w:rPr>
        <w:t>的研究来定义其导频污染的。</w:t>
      </w:r>
      <w:r w:rsidRPr="00F05AE8">
        <w:rPr>
          <w:rFonts w:hint="eastAsia"/>
          <w:lang w:eastAsia="zh-CN"/>
        </w:rPr>
        <w:t>TD-</w:t>
      </w:r>
      <w:r>
        <w:rPr>
          <w:rFonts w:hint="eastAsia"/>
          <w:lang w:eastAsia="zh-CN"/>
        </w:rPr>
        <w:t>LTE</w:t>
      </w:r>
      <w:r w:rsidRPr="00F05AE8">
        <w:rPr>
          <w:rFonts w:hint="eastAsia"/>
          <w:lang w:eastAsia="zh-CN"/>
        </w:rPr>
        <w:t>的导频污染中引入强导频和足够强主导频的定义。即在某一点存在过多的强导频却没有一个足够强的主导频的时候，即定义为导频污染。</w:t>
      </w:r>
    </w:p>
    <w:p w:rsidR="00446DBA" w:rsidRPr="00F05AE8" w:rsidRDefault="00446DBA" w:rsidP="001400D4">
      <w:pPr>
        <w:pStyle w:val="Body"/>
        <w:rPr>
          <w:lang w:eastAsia="zh-CN"/>
        </w:rPr>
      </w:pPr>
      <w:r w:rsidRPr="00D50204">
        <w:rPr>
          <w:rFonts w:hint="eastAsia"/>
          <w:lang w:eastAsia="zh-CN"/>
        </w:rPr>
        <w:t>下面给出强导频信号、过多和足够强主导频信号的判断标准，以及导频污染的定义。</w:t>
      </w:r>
    </w:p>
    <w:p w:rsidR="00446DBA" w:rsidRDefault="00446DBA" w:rsidP="001400D4">
      <w:pPr>
        <w:pStyle w:val="Body"/>
        <w:rPr>
          <w:lang w:eastAsia="zh-CN"/>
        </w:rPr>
      </w:pPr>
      <w:r>
        <w:rPr>
          <w:rFonts w:hint="eastAsia"/>
          <w:lang w:eastAsia="zh-CN"/>
        </w:rPr>
        <w:t>强导频</w:t>
      </w:r>
    </w:p>
    <w:p w:rsidR="00446DBA" w:rsidRPr="00D50204" w:rsidRDefault="00446DBA" w:rsidP="001400D4">
      <w:pPr>
        <w:pStyle w:val="Body"/>
        <w:rPr>
          <w:lang w:eastAsia="zh-CN"/>
        </w:rPr>
      </w:pPr>
      <w:r w:rsidRPr="00F05AE8">
        <w:rPr>
          <w:rFonts w:hint="eastAsia"/>
          <w:lang w:eastAsia="zh-CN"/>
        </w:rPr>
        <w:t>在</w:t>
      </w:r>
      <w:r w:rsidRPr="00F05AE8">
        <w:rPr>
          <w:rFonts w:hint="eastAsia"/>
          <w:lang w:eastAsia="zh-CN"/>
        </w:rPr>
        <w:t>TD-</w:t>
      </w:r>
      <w:r>
        <w:rPr>
          <w:rFonts w:hint="eastAsia"/>
          <w:lang w:eastAsia="zh-CN"/>
        </w:rPr>
        <w:t>LTE</w:t>
      </w:r>
      <w:r w:rsidRPr="00F05AE8">
        <w:rPr>
          <w:rFonts w:hint="eastAsia"/>
          <w:lang w:eastAsia="zh-CN"/>
        </w:rPr>
        <w:t>中，定义</w:t>
      </w:r>
      <w:r>
        <w:rPr>
          <w:rFonts w:hint="eastAsia"/>
          <w:lang w:eastAsia="zh-CN"/>
        </w:rPr>
        <w:t>为</w:t>
      </w:r>
      <w:r w:rsidRPr="00F05AE8">
        <w:rPr>
          <w:rFonts w:hint="eastAsia"/>
          <w:lang w:eastAsia="zh-CN"/>
        </w:rPr>
        <w:t>当</w:t>
      </w:r>
      <w:r>
        <w:rPr>
          <w:rFonts w:hint="eastAsia"/>
          <w:lang w:eastAsia="zh-CN"/>
        </w:rPr>
        <w:t>RSRP</w:t>
      </w:r>
      <w:r>
        <w:rPr>
          <w:rFonts w:hint="eastAsia"/>
          <w:lang w:eastAsia="zh-CN"/>
        </w:rPr>
        <w:t>大于某一门限</w:t>
      </w:r>
      <w:r>
        <w:rPr>
          <w:rFonts w:hint="eastAsia"/>
          <w:lang w:eastAsia="zh-CN"/>
        </w:rPr>
        <w:t>A</w:t>
      </w:r>
      <w:r>
        <w:rPr>
          <w:rFonts w:hint="eastAsia"/>
          <w:lang w:eastAsia="zh-CN"/>
        </w:rPr>
        <w:t>，</w:t>
      </w:r>
      <w:r>
        <w:rPr>
          <w:rFonts w:hint="eastAsia"/>
          <w:lang w:eastAsia="zh-CN"/>
        </w:rPr>
        <w:t>RSRP</w:t>
      </w:r>
      <w:r w:rsidRPr="00F05AE8">
        <w:rPr>
          <w:rFonts w:hint="eastAsia"/>
          <w:lang w:eastAsia="zh-CN"/>
        </w:rPr>
        <w:t>&gt;A</w:t>
      </w:r>
      <w:r>
        <w:rPr>
          <w:rFonts w:hint="eastAsia"/>
          <w:lang w:eastAsia="zh-CN"/>
        </w:rPr>
        <w:t>。</w:t>
      </w:r>
    </w:p>
    <w:p w:rsidR="00446DBA" w:rsidRDefault="00446DBA" w:rsidP="001400D4">
      <w:pPr>
        <w:pStyle w:val="Body"/>
        <w:rPr>
          <w:lang w:eastAsia="zh-CN"/>
        </w:rPr>
      </w:pPr>
      <w:r w:rsidRPr="00FB2307">
        <w:rPr>
          <w:rFonts w:hint="eastAsia"/>
          <w:lang w:eastAsia="zh-CN"/>
        </w:rPr>
        <w:t>设</w:t>
      </w:r>
      <w:r w:rsidRPr="00D50204">
        <w:rPr>
          <w:rFonts w:hint="eastAsia"/>
          <w:lang w:eastAsia="zh-CN"/>
        </w:rPr>
        <w:t>定</w:t>
      </w:r>
      <w:r w:rsidRPr="00D50204">
        <w:rPr>
          <w:rFonts w:hint="eastAsia"/>
          <w:lang w:eastAsia="zh-CN"/>
        </w:rPr>
        <w:t>A=-100dBm</w:t>
      </w:r>
      <w:r w:rsidRPr="00D50204">
        <w:rPr>
          <w:rFonts w:hint="eastAsia"/>
          <w:lang w:eastAsia="zh-CN"/>
        </w:rPr>
        <w:t>（天线放在车顶时</w:t>
      </w:r>
      <w:r w:rsidRPr="00D50204">
        <w:rPr>
          <w:rFonts w:hint="eastAsia"/>
          <w:lang w:eastAsia="zh-CN"/>
        </w:rPr>
        <w:t>A=-90dBm</w:t>
      </w:r>
      <w:r w:rsidRPr="00D50204">
        <w:rPr>
          <w:rFonts w:hint="eastAsia"/>
          <w:lang w:eastAsia="zh-CN"/>
        </w:rPr>
        <w:t>）</w:t>
      </w:r>
      <w:r>
        <w:rPr>
          <w:rFonts w:hint="eastAsia"/>
          <w:lang w:eastAsia="zh-CN"/>
        </w:rPr>
        <w:t>。</w:t>
      </w:r>
    </w:p>
    <w:p w:rsidR="00446DBA" w:rsidRDefault="00446DBA" w:rsidP="001400D4">
      <w:pPr>
        <w:pStyle w:val="Body"/>
        <w:rPr>
          <w:lang w:eastAsia="zh-CN"/>
        </w:rPr>
      </w:pPr>
      <w:r>
        <w:rPr>
          <w:rFonts w:hint="eastAsia"/>
          <w:lang w:eastAsia="zh-CN"/>
        </w:rPr>
        <w:t>过多</w:t>
      </w:r>
    </w:p>
    <w:p w:rsidR="00446DBA" w:rsidRPr="009432C0" w:rsidRDefault="00446DBA" w:rsidP="001400D4">
      <w:pPr>
        <w:pStyle w:val="Body"/>
        <w:rPr>
          <w:lang w:eastAsia="zh-CN"/>
        </w:rPr>
      </w:pPr>
      <w:r w:rsidRPr="009432C0">
        <w:rPr>
          <w:rFonts w:hint="eastAsia"/>
          <w:lang w:eastAsia="zh-CN"/>
        </w:rPr>
        <w:t>当某一地点的强导频信号数目大于某一门限的时候，即定义为强导频信号过多。</w:t>
      </w:r>
    </w:p>
    <w:p w:rsidR="00446DBA" w:rsidRPr="009432C0" w:rsidRDefault="00446DBA" w:rsidP="001400D4">
      <w:pPr>
        <w:pStyle w:val="Body"/>
        <w:rPr>
          <w:lang w:eastAsia="zh-CN"/>
        </w:rPr>
      </w:pPr>
      <w:r>
        <w:rPr>
          <w:rFonts w:hint="eastAsia"/>
          <w:lang w:eastAsia="zh-CN"/>
        </w:rPr>
        <w:t>RSRP</w:t>
      </w:r>
      <w:r w:rsidRPr="009432C0">
        <w:rPr>
          <w:rFonts w:hint="eastAsia"/>
          <w:lang w:eastAsia="zh-CN"/>
        </w:rPr>
        <w:t xml:space="preserve"> _number&gt;=N</w:t>
      </w:r>
      <w:r>
        <w:rPr>
          <w:rFonts w:hint="eastAsia"/>
          <w:lang w:eastAsia="zh-CN"/>
        </w:rPr>
        <w:t>，设定</w:t>
      </w:r>
      <w:r w:rsidRPr="009432C0">
        <w:rPr>
          <w:rFonts w:hint="eastAsia"/>
          <w:lang w:eastAsia="zh-CN"/>
        </w:rPr>
        <w:t>N=4</w:t>
      </w:r>
      <w:r w:rsidRPr="009432C0">
        <w:rPr>
          <w:rFonts w:hint="eastAsia"/>
          <w:lang w:eastAsia="zh-CN"/>
        </w:rPr>
        <w:t>。</w:t>
      </w:r>
    </w:p>
    <w:p w:rsidR="00446DBA" w:rsidRDefault="00446DBA" w:rsidP="001400D4">
      <w:pPr>
        <w:pStyle w:val="Body"/>
        <w:rPr>
          <w:lang w:eastAsia="zh-CN"/>
        </w:rPr>
      </w:pPr>
      <w:r>
        <w:rPr>
          <w:rFonts w:hint="eastAsia"/>
          <w:lang w:eastAsia="zh-CN"/>
        </w:rPr>
        <w:t>足够强主导频</w:t>
      </w:r>
    </w:p>
    <w:p w:rsidR="00446DBA" w:rsidRPr="009432C0" w:rsidRDefault="00446DBA" w:rsidP="001400D4">
      <w:pPr>
        <w:pStyle w:val="Body"/>
        <w:rPr>
          <w:lang w:eastAsia="zh-CN"/>
        </w:rPr>
      </w:pPr>
      <w:r w:rsidRPr="009432C0">
        <w:rPr>
          <w:rFonts w:hint="eastAsia"/>
          <w:lang w:eastAsia="zh-CN"/>
        </w:rPr>
        <w:t>某个地点是否存在足够强主导频，是通过判断该点的多个导频的相对强弱来决定的。如果该点的最强导频信号和第</w:t>
      </w:r>
      <w:r>
        <w:rPr>
          <w:rFonts w:hint="eastAsia"/>
          <w:lang w:eastAsia="zh-CN"/>
        </w:rPr>
        <w:t>N</w:t>
      </w:r>
      <w:proofErr w:type="gramStart"/>
      <w:r w:rsidRPr="009432C0">
        <w:rPr>
          <w:rFonts w:hint="eastAsia"/>
          <w:lang w:eastAsia="zh-CN"/>
        </w:rPr>
        <w:t>个</w:t>
      </w:r>
      <w:proofErr w:type="gramEnd"/>
      <w:r w:rsidRPr="009432C0">
        <w:rPr>
          <w:rFonts w:hint="eastAsia"/>
          <w:lang w:eastAsia="zh-CN"/>
        </w:rPr>
        <w:t>强导频信号强度的差值如果小于某一门限值</w:t>
      </w:r>
      <w:r w:rsidRPr="009432C0">
        <w:rPr>
          <w:rFonts w:hint="eastAsia"/>
          <w:lang w:eastAsia="zh-CN"/>
        </w:rPr>
        <w:t>D</w:t>
      </w:r>
      <w:r w:rsidRPr="009432C0">
        <w:rPr>
          <w:rFonts w:hint="eastAsia"/>
          <w:lang w:eastAsia="zh-CN"/>
        </w:rPr>
        <w:t>，即定义为该地点没有足够强主导频。</w:t>
      </w:r>
    </w:p>
    <w:p w:rsidR="00446DBA" w:rsidRDefault="00446DBA" w:rsidP="001400D4">
      <w:pPr>
        <w:pStyle w:val="Body"/>
        <w:rPr>
          <w:lang w:eastAsia="zh-CN"/>
        </w:rPr>
      </w:pPr>
      <w:r>
        <w:rPr>
          <w:rFonts w:hint="eastAsia"/>
          <w:lang w:eastAsia="zh-CN"/>
        </w:rPr>
        <w:t>RSRP</w:t>
      </w:r>
      <w:r w:rsidRPr="009432C0">
        <w:rPr>
          <w:rFonts w:hint="eastAsia"/>
          <w:lang w:eastAsia="zh-CN"/>
        </w:rPr>
        <w:t>(fist)</w:t>
      </w:r>
      <w:r w:rsidRPr="009432C0">
        <w:rPr>
          <w:rFonts w:hint="eastAsia"/>
          <w:lang w:eastAsia="zh-CN"/>
        </w:rPr>
        <w:t>－</w:t>
      </w:r>
      <w:r>
        <w:rPr>
          <w:rFonts w:hint="eastAsia"/>
          <w:lang w:eastAsia="zh-CN"/>
        </w:rPr>
        <w:t>RSRP(N</w:t>
      </w:r>
      <w:r w:rsidRPr="009432C0">
        <w:rPr>
          <w:rFonts w:hint="eastAsia"/>
          <w:lang w:eastAsia="zh-CN"/>
        </w:rPr>
        <w:t>)&lt;</w:t>
      </w:r>
      <w:r>
        <w:rPr>
          <w:rFonts w:hint="eastAsia"/>
          <w:lang w:eastAsia="zh-CN"/>
        </w:rPr>
        <w:t>=</w:t>
      </w:r>
      <w:r w:rsidRPr="009432C0">
        <w:rPr>
          <w:rFonts w:hint="eastAsia"/>
          <w:lang w:eastAsia="zh-CN"/>
        </w:rPr>
        <w:t>D</w:t>
      </w:r>
      <w:r>
        <w:rPr>
          <w:rFonts w:hint="eastAsia"/>
          <w:lang w:eastAsia="zh-CN"/>
        </w:rPr>
        <w:t>，</w:t>
      </w:r>
      <w:r w:rsidRPr="009432C0">
        <w:rPr>
          <w:rFonts w:hint="eastAsia"/>
          <w:lang w:eastAsia="zh-CN"/>
        </w:rPr>
        <w:t>设定</w:t>
      </w:r>
      <w:r w:rsidRPr="009432C0">
        <w:rPr>
          <w:rFonts w:hint="eastAsia"/>
          <w:lang w:eastAsia="zh-CN"/>
        </w:rPr>
        <w:t>D</w:t>
      </w:r>
      <w:r>
        <w:rPr>
          <w:rFonts w:hint="eastAsia"/>
          <w:lang w:eastAsia="zh-CN"/>
        </w:rPr>
        <w:t>=</w:t>
      </w:r>
      <w:r w:rsidRPr="009432C0">
        <w:rPr>
          <w:rFonts w:hint="eastAsia"/>
          <w:lang w:eastAsia="zh-CN"/>
        </w:rPr>
        <w:t>6dB</w:t>
      </w:r>
      <w:r w:rsidRPr="009432C0">
        <w:rPr>
          <w:rFonts w:hint="eastAsia"/>
          <w:lang w:eastAsia="zh-CN"/>
        </w:rPr>
        <w:t>。</w:t>
      </w:r>
    </w:p>
    <w:p w:rsidR="00446DBA" w:rsidRDefault="00446DBA" w:rsidP="001400D4">
      <w:pPr>
        <w:pStyle w:val="Body"/>
        <w:rPr>
          <w:lang w:eastAsia="zh-CN"/>
        </w:rPr>
      </w:pPr>
      <w:r>
        <w:rPr>
          <w:rFonts w:hint="eastAsia"/>
          <w:lang w:eastAsia="zh-CN"/>
        </w:rPr>
        <w:t>导频污染的定义：</w:t>
      </w:r>
    </w:p>
    <w:p w:rsidR="00446DBA" w:rsidRPr="00B21808" w:rsidRDefault="00446DBA" w:rsidP="001400D4">
      <w:pPr>
        <w:pStyle w:val="Body"/>
        <w:rPr>
          <w:highlight w:val="yellow"/>
          <w:lang w:eastAsia="zh-CN"/>
          <w:rPrChange w:id="107" w:author="微软用户" w:date="2013-11-06T11:14:00Z">
            <w:rPr>
              <w:lang w:eastAsia="zh-CN"/>
            </w:rPr>
          </w:rPrChange>
        </w:rPr>
      </w:pPr>
      <w:r w:rsidRPr="00B21808">
        <w:rPr>
          <w:rFonts w:hint="eastAsia"/>
          <w:highlight w:val="yellow"/>
          <w:lang w:eastAsia="zh-CN"/>
          <w:rPrChange w:id="108" w:author="微软用户" w:date="2013-11-06T11:14:00Z">
            <w:rPr>
              <w:rFonts w:ascii="Times New Roman" w:hAnsi="Times New Roman" w:hint="eastAsia"/>
              <w:szCs w:val="24"/>
              <w:lang w:eastAsia="zh-CN"/>
            </w:rPr>
          </w:rPrChange>
        </w:rPr>
        <w:t>综上所述，判断</w:t>
      </w:r>
      <w:r w:rsidRPr="00B21808">
        <w:rPr>
          <w:highlight w:val="yellow"/>
          <w:lang w:eastAsia="zh-CN"/>
          <w:rPrChange w:id="109" w:author="微软用户" w:date="2013-11-06T11:14:00Z">
            <w:rPr>
              <w:rFonts w:ascii="Times New Roman" w:hAnsi="Times New Roman"/>
              <w:szCs w:val="24"/>
              <w:lang w:eastAsia="zh-CN"/>
            </w:rPr>
          </w:rPrChange>
        </w:rPr>
        <w:t>TD-LTE</w:t>
      </w:r>
      <w:r w:rsidRPr="00B21808">
        <w:rPr>
          <w:rFonts w:hint="eastAsia"/>
          <w:highlight w:val="yellow"/>
          <w:lang w:eastAsia="zh-CN"/>
          <w:rPrChange w:id="110" w:author="微软用户" w:date="2013-11-06T11:14:00Z">
            <w:rPr>
              <w:rFonts w:ascii="Times New Roman" w:hAnsi="Times New Roman" w:hint="eastAsia"/>
              <w:szCs w:val="24"/>
              <w:lang w:eastAsia="zh-CN"/>
            </w:rPr>
          </w:rPrChange>
        </w:rPr>
        <w:t>网络中的某点存在导频污染的条件是：</w:t>
      </w:r>
    </w:p>
    <w:p w:rsidR="00446DBA" w:rsidRPr="00B21808" w:rsidRDefault="00446DBA" w:rsidP="001400D4">
      <w:pPr>
        <w:pStyle w:val="Body"/>
        <w:rPr>
          <w:highlight w:val="yellow"/>
          <w:lang w:eastAsia="zh-CN"/>
          <w:rPrChange w:id="111" w:author="微软用户" w:date="2013-11-06T11:14:00Z">
            <w:rPr>
              <w:lang w:eastAsia="zh-CN"/>
            </w:rPr>
          </w:rPrChange>
        </w:rPr>
      </w:pPr>
      <w:r w:rsidRPr="00B21808">
        <w:rPr>
          <w:highlight w:val="yellow"/>
          <w:lang w:eastAsia="zh-CN"/>
          <w:rPrChange w:id="112" w:author="微软用户" w:date="2013-11-06T11:14:00Z">
            <w:rPr>
              <w:rFonts w:ascii="Times New Roman" w:hAnsi="Times New Roman"/>
              <w:szCs w:val="24"/>
              <w:lang w:eastAsia="zh-CN"/>
            </w:rPr>
          </w:rPrChange>
        </w:rPr>
        <w:t>A</w:t>
      </w:r>
      <w:r w:rsidRPr="00B21808">
        <w:rPr>
          <w:rFonts w:hint="eastAsia"/>
          <w:highlight w:val="yellow"/>
          <w:lang w:eastAsia="zh-CN"/>
          <w:rPrChange w:id="113" w:author="微软用户" w:date="2013-11-06T11:14:00Z">
            <w:rPr>
              <w:rFonts w:ascii="Times New Roman" w:hAnsi="Times New Roman" w:hint="eastAsia"/>
              <w:szCs w:val="24"/>
              <w:lang w:eastAsia="zh-CN"/>
            </w:rPr>
          </w:rPrChange>
        </w:rPr>
        <w:t>：</w:t>
      </w:r>
      <w:r w:rsidRPr="00B21808">
        <w:rPr>
          <w:highlight w:val="yellow"/>
          <w:lang w:eastAsia="zh-CN"/>
          <w:rPrChange w:id="114" w:author="微软用户" w:date="2013-11-06T11:14:00Z">
            <w:rPr>
              <w:rFonts w:ascii="Times New Roman" w:hAnsi="Times New Roman"/>
              <w:szCs w:val="24"/>
              <w:lang w:eastAsia="zh-CN"/>
            </w:rPr>
          </w:rPrChange>
        </w:rPr>
        <w:t>RSRP&gt;-100dB</w:t>
      </w:r>
      <w:r w:rsidRPr="00B21808">
        <w:rPr>
          <w:rFonts w:hint="eastAsia"/>
          <w:highlight w:val="yellow"/>
          <w:lang w:eastAsia="zh-CN"/>
          <w:rPrChange w:id="115" w:author="微软用户" w:date="2013-11-06T11:14:00Z">
            <w:rPr>
              <w:rFonts w:ascii="Times New Roman" w:hAnsi="Times New Roman" w:hint="eastAsia"/>
              <w:szCs w:val="24"/>
              <w:lang w:eastAsia="zh-CN"/>
            </w:rPr>
          </w:rPrChange>
        </w:rPr>
        <w:t>（天线放置车外时为</w:t>
      </w:r>
      <w:r w:rsidRPr="00B21808">
        <w:rPr>
          <w:highlight w:val="yellow"/>
          <w:lang w:eastAsia="zh-CN"/>
          <w:rPrChange w:id="116" w:author="微软用户" w:date="2013-11-06T11:14:00Z">
            <w:rPr>
              <w:rFonts w:ascii="Times New Roman" w:hAnsi="Times New Roman"/>
              <w:szCs w:val="24"/>
              <w:lang w:eastAsia="zh-CN"/>
            </w:rPr>
          </w:rPrChange>
        </w:rPr>
        <w:t>-95dBm</w:t>
      </w:r>
      <w:r w:rsidRPr="00B21808">
        <w:rPr>
          <w:rFonts w:hint="eastAsia"/>
          <w:highlight w:val="yellow"/>
          <w:lang w:eastAsia="zh-CN"/>
          <w:rPrChange w:id="117" w:author="微软用户" w:date="2013-11-06T11:14:00Z">
            <w:rPr>
              <w:rFonts w:ascii="Times New Roman" w:hAnsi="Times New Roman" w:hint="eastAsia"/>
              <w:szCs w:val="24"/>
              <w:lang w:eastAsia="zh-CN"/>
            </w:rPr>
          </w:rPrChange>
        </w:rPr>
        <w:t>）的小区个数大于等于</w:t>
      </w:r>
      <w:r w:rsidRPr="00B21808">
        <w:rPr>
          <w:highlight w:val="yellow"/>
          <w:lang w:eastAsia="zh-CN"/>
          <w:rPrChange w:id="118" w:author="微软用户" w:date="2013-11-06T11:14:00Z">
            <w:rPr>
              <w:rFonts w:ascii="Times New Roman" w:hAnsi="Times New Roman"/>
              <w:szCs w:val="24"/>
              <w:lang w:eastAsia="zh-CN"/>
            </w:rPr>
          </w:rPrChange>
        </w:rPr>
        <w:t>4</w:t>
      </w:r>
      <w:r w:rsidRPr="00B21808">
        <w:rPr>
          <w:rFonts w:hint="eastAsia"/>
          <w:highlight w:val="yellow"/>
          <w:lang w:eastAsia="zh-CN"/>
          <w:rPrChange w:id="119" w:author="微软用户" w:date="2013-11-06T11:14:00Z">
            <w:rPr>
              <w:rFonts w:ascii="Times New Roman" w:hAnsi="Times New Roman" w:hint="eastAsia"/>
              <w:szCs w:val="24"/>
              <w:lang w:eastAsia="zh-CN"/>
            </w:rPr>
          </w:rPrChange>
        </w:rPr>
        <w:t>个；</w:t>
      </w:r>
    </w:p>
    <w:p w:rsidR="00446DBA" w:rsidRPr="009432C0" w:rsidRDefault="00446DBA" w:rsidP="001400D4">
      <w:pPr>
        <w:pStyle w:val="Body"/>
      </w:pPr>
      <w:r w:rsidRPr="00B21808">
        <w:rPr>
          <w:highlight w:val="yellow"/>
          <w:rPrChange w:id="120" w:author="微软用户" w:date="2013-11-06T11:14:00Z">
            <w:rPr>
              <w:rFonts w:ascii="Times New Roman" w:hAnsi="Times New Roman"/>
              <w:szCs w:val="24"/>
              <w:lang w:eastAsia="zh-CN"/>
            </w:rPr>
          </w:rPrChange>
        </w:rPr>
        <w:t>B</w:t>
      </w:r>
      <w:r w:rsidRPr="00B21808">
        <w:rPr>
          <w:rFonts w:hint="eastAsia"/>
          <w:highlight w:val="yellow"/>
          <w:rPrChange w:id="121" w:author="微软用户" w:date="2013-11-06T11:14:00Z">
            <w:rPr>
              <w:rFonts w:ascii="Times New Roman" w:hAnsi="Times New Roman" w:hint="eastAsia"/>
              <w:szCs w:val="24"/>
              <w:lang w:eastAsia="zh-CN"/>
            </w:rPr>
          </w:rPrChange>
        </w:rPr>
        <w:t>：</w:t>
      </w:r>
      <w:proofErr w:type="gramStart"/>
      <w:r w:rsidRPr="00B21808">
        <w:rPr>
          <w:highlight w:val="yellow"/>
          <w:rPrChange w:id="122" w:author="微软用户" w:date="2013-11-06T11:14:00Z">
            <w:rPr>
              <w:rFonts w:ascii="Times New Roman" w:hAnsi="Times New Roman"/>
              <w:szCs w:val="24"/>
              <w:lang w:eastAsia="zh-CN"/>
            </w:rPr>
          </w:rPrChange>
        </w:rPr>
        <w:t>RSRP(</w:t>
      </w:r>
      <w:proofErr w:type="gramEnd"/>
      <w:r w:rsidRPr="00B21808">
        <w:rPr>
          <w:highlight w:val="yellow"/>
          <w:rPrChange w:id="123" w:author="微软用户" w:date="2013-11-06T11:14:00Z">
            <w:rPr>
              <w:rFonts w:ascii="Times New Roman" w:hAnsi="Times New Roman"/>
              <w:szCs w:val="24"/>
              <w:lang w:eastAsia="zh-CN"/>
            </w:rPr>
          </w:rPrChange>
        </w:rPr>
        <w:t>fist)</w:t>
      </w:r>
      <w:r w:rsidRPr="00B21808">
        <w:rPr>
          <w:rFonts w:hint="eastAsia"/>
          <w:highlight w:val="yellow"/>
          <w:rPrChange w:id="124" w:author="微软用户" w:date="2013-11-06T11:14:00Z">
            <w:rPr>
              <w:rFonts w:ascii="Times New Roman" w:hAnsi="Times New Roman" w:hint="eastAsia"/>
              <w:szCs w:val="24"/>
              <w:lang w:eastAsia="zh-CN"/>
            </w:rPr>
          </w:rPrChange>
        </w:rPr>
        <w:t>－</w:t>
      </w:r>
      <w:r w:rsidRPr="00B21808">
        <w:rPr>
          <w:highlight w:val="yellow"/>
          <w:rPrChange w:id="125" w:author="微软用户" w:date="2013-11-06T11:14:00Z">
            <w:rPr>
              <w:rFonts w:ascii="Times New Roman" w:hAnsi="Times New Roman"/>
              <w:szCs w:val="24"/>
              <w:lang w:eastAsia="zh-CN"/>
            </w:rPr>
          </w:rPrChange>
        </w:rPr>
        <w:t>RSRP(4)&lt;=6dB</w:t>
      </w:r>
      <w:r w:rsidRPr="00B21808">
        <w:rPr>
          <w:rFonts w:hint="eastAsia"/>
          <w:highlight w:val="yellow"/>
          <w:rPrChange w:id="126" w:author="微软用户" w:date="2013-11-06T11:14:00Z">
            <w:rPr>
              <w:rFonts w:ascii="Times New Roman" w:hAnsi="Times New Roman" w:hint="eastAsia"/>
              <w:szCs w:val="24"/>
              <w:lang w:eastAsia="zh-CN"/>
            </w:rPr>
          </w:rPrChange>
        </w:rPr>
        <w:t>。</w:t>
      </w:r>
    </w:p>
    <w:p w:rsidR="00446DBA" w:rsidRPr="00A0544E" w:rsidRDefault="00446DBA" w:rsidP="001400D4">
      <w:pPr>
        <w:pStyle w:val="Body"/>
        <w:rPr>
          <w:lang w:eastAsia="zh-CN"/>
        </w:rPr>
      </w:pPr>
      <w:r w:rsidRPr="009432C0">
        <w:rPr>
          <w:rFonts w:hint="eastAsia"/>
          <w:lang w:eastAsia="zh-CN"/>
        </w:rPr>
        <w:t>当上述两个条件都满足时，即为导频污染。</w:t>
      </w:r>
    </w:p>
    <w:p w:rsidR="00446DBA" w:rsidRDefault="00446DBA" w:rsidP="001400D4">
      <w:pPr>
        <w:pStyle w:val="30"/>
      </w:pPr>
      <w:bookmarkStart w:id="127" w:name="_Toc151188202"/>
      <w:bookmarkStart w:id="128" w:name="_Toc286158558"/>
      <w:bookmarkStart w:id="129" w:name="_Toc286938545"/>
      <w:proofErr w:type="spellStart"/>
      <w:r>
        <w:rPr>
          <w:rFonts w:hint="eastAsia"/>
        </w:rPr>
        <w:t>导频污染判断</w:t>
      </w:r>
      <w:bookmarkEnd w:id="127"/>
      <w:bookmarkEnd w:id="128"/>
      <w:bookmarkEnd w:id="129"/>
      <w:proofErr w:type="spellEnd"/>
    </w:p>
    <w:p w:rsidR="00446DBA" w:rsidRDefault="00446DBA" w:rsidP="001400D4">
      <w:pPr>
        <w:pStyle w:val="Body"/>
        <w:rPr>
          <w:lang w:eastAsia="zh-CN"/>
        </w:rPr>
      </w:pPr>
      <w:r>
        <w:rPr>
          <w:rFonts w:hint="eastAsia"/>
          <w:lang w:eastAsia="zh-CN"/>
        </w:rPr>
        <w:t>利用反向覆盖测试数据</w:t>
      </w:r>
      <w:r w:rsidRPr="00AD1647">
        <w:rPr>
          <w:rFonts w:hint="eastAsia"/>
          <w:lang w:eastAsia="zh-CN"/>
        </w:rPr>
        <w:t>（天线在车外测试）</w:t>
      </w:r>
    </w:p>
    <w:p w:rsidR="00446DBA" w:rsidRDefault="00446DBA" w:rsidP="001137B8">
      <w:pPr>
        <w:pStyle w:val="92"/>
        <w:numPr>
          <w:ilvl w:val="0"/>
          <w:numId w:val="37"/>
        </w:numPr>
        <w:rPr>
          <w:lang w:eastAsia="zh-CN"/>
        </w:rPr>
      </w:pPr>
      <w:r>
        <w:rPr>
          <w:rFonts w:hint="eastAsia"/>
          <w:lang w:eastAsia="zh-CN"/>
        </w:rPr>
        <w:t>在</w:t>
      </w:r>
      <w:r>
        <w:rPr>
          <w:lang w:eastAsia="zh-CN"/>
        </w:rPr>
        <w:t>CNA</w:t>
      </w:r>
      <w:r>
        <w:rPr>
          <w:rFonts w:hint="eastAsia"/>
          <w:lang w:eastAsia="zh-CN"/>
        </w:rPr>
        <w:t>的</w:t>
      </w:r>
      <w:r>
        <w:rPr>
          <w:rFonts w:hint="eastAsia"/>
          <w:lang w:eastAsia="zh-CN"/>
        </w:rPr>
        <w:t>Analysis</w:t>
      </w:r>
      <w:r>
        <w:rPr>
          <w:rFonts w:hint="eastAsia"/>
          <w:lang w:eastAsia="zh-CN"/>
        </w:rPr>
        <w:t>菜单中可进行导频污染比例统计或者查看导频污染的区域。</w:t>
      </w:r>
    </w:p>
    <w:p w:rsidR="00446DBA" w:rsidRDefault="00446DBA" w:rsidP="001137B8">
      <w:pPr>
        <w:pStyle w:val="92"/>
        <w:numPr>
          <w:ilvl w:val="0"/>
          <w:numId w:val="37"/>
        </w:numPr>
        <w:rPr>
          <w:lang w:eastAsia="zh-CN"/>
        </w:rPr>
      </w:pPr>
      <w:r>
        <w:rPr>
          <w:rFonts w:hint="eastAsia"/>
          <w:lang w:eastAsia="zh-CN"/>
        </w:rPr>
        <w:lastRenderedPageBreak/>
        <w:t>在</w:t>
      </w:r>
      <w:r>
        <w:rPr>
          <w:rFonts w:hint="eastAsia"/>
          <w:lang w:eastAsia="zh-CN"/>
        </w:rPr>
        <w:t>CNA</w:t>
      </w:r>
      <w:r>
        <w:rPr>
          <w:rFonts w:hint="eastAsia"/>
          <w:lang w:eastAsia="zh-CN"/>
        </w:rPr>
        <w:t>中选择“</w:t>
      </w:r>
      <w:r>
        <w:rPr>
          <w:rFonts w:hint="eastAsia"/>
          <w:lang w:eastAsia="zh-CN"/>
        </w:rPr>
        <w:t>TD-L Dynamic Line</w:t>
      </w:r>
      <w:r>
        <w:rPr>
          <w:rFonts w:hint="eastAsia"/>
          <w:lang w:eastAsia="zh-CN"/>
        </w:rPr>
        <w:t>”中的“</w:t>
      </w:r>
      <w:r>
        <w:rPr>
          <w:rFonts w:hint="eastAsia"/>
          <w:lang w:eastAsia="zh-CN"/>
        </w:rPr>
        <w:t xml:space="preserve">TD-L </w:t>
      </w:r>
      <w:r>
        <w:rPr>
          <w:lang w:eastAsia="zh-CN"/>
        </w:rPr>
        <w:t>Pilot Pollution</w:t>
      </w:r>
      <w:r>
        <w:rPr>
          <w:rFonts w:hint="eastAsia"/>
          <w:lang w:eastAsia="zh-CN"/>
        </w:rPr>
        <w:t>”进行导频污染区域小区分析。</w:t>
      </w:r>
    </w:p>
    <w:p w:rsidR="00624122" w:rsidRDefault="00624122" w:rsidP="00624122">
      <w:pPr>
        <w:pStyle w:val="a5"/>
        <w:keepNext/>
      </w:pPr>
      <w:r>
        <w:rPr>
          <w:rFonts w:hint="eastAsia"/>
        </w:rPr>
        <w:t>图</w:t>
      </w:r>
      <w:r>
        <w:rPr>
          <w:rFonts w:hint="eastAsia"/>
        </w:rPr>
        <w:t>7</w:t>
      </w:r>
      <w:r>
        <w:noBreakHyphen/>
      </w:r>
      <w:r>
        <w:rPr>
          <w:rFonts w:hint="eastAsia"/>
        </w:rPr>
        <w:t>4</w:t>
      </w:r>
      <w:r>
        <w:t xml:space="preserve">  </w:t>
      </w:r>
      <w:r>
        <w:rPr>
          <w:rFonts w:hint="eastAsia"/>
        </w:rPr>
        <w:t>导频污染小区分析</w:t>
      </w:r>
    </w:p>
    <w:p w:rsidR="00446DBA" w:rsidRDefault="00446DBA" w:rsidP="00446DBA">
      <w:pPr>
        <w:pStyle w:val="a0"/>
        <w:numPr>
          <w:ilvl w:val="0"/>
          <w:numId w:val="0"/>
        </w:numPr>
        <w:ind w:left="2540"/>
      </w:pPr>
      <w:r>
        <w:rPr>
          <w:noProof/>
        </w:rPr>
        <w:drawing>
          <wp:inline distT="0" distB="0" distL="0" distR="0">
            <wp:extent cx="3867150" cy="201930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3867150" cy="2019300"/>
                    </a:xfrm>
                    <a:prstGeom prst="rect">
                      <a:avLst/>
                    </a:prstGeom>
                    <a:noFill/>
                    <a:ln w="9525">
                      <a:noFill/>
                      <a:miter lim="800000"/>
                      <a:headEnd/>
                      <a:tailEnd/>
                    </a:ln>
                  </pic:spPr>
                </pic:pic>
              </a:graphicData>
            </a:graphic>
          </wp:inline>
        </w:drawing>
      </w:r>
    </w:p>
    <w:p w:rsidR="00446DBA" w:rsidRDefault="00446DBA" w:rsidP="001400D4">
      <w:pPr>
        <w:pStyle w:val="Body"/>
        <w:rPr>
          <w:lang w:eastAsia="zh-CN"/>
        </w:rPr>
      </w:pPr>
      <w:r w:rsidRPr="00AD1647">
        <w:rPr>
          <w:rFonts w:hint="eastAsia"/>
          <w:lang w:eastAsia="zh-CN"/>
        </w:rPr>
        <w:t>利用</w:t>
      </w:r>
      <w:r>
        <w:rPr>
          <w:lang w:eastAsia="zh-CN"/>
        </w:rPr>
        <w:t>SCANNER</w:t>
      </w:r>
      <w:r>
        <w:rPr>
          <w:rFonts w:hint="eastAsia"/>
          <w:lang w:eastAsia="zh-CN"/>
        </w:rPr>
        <w:t>测试</w:t>
      </w:r>
      <w:r w:rsidRPr="00AD1647">
        <w:rPr>
          <w:rFonts w:hint="eastAsia"/>
          <w:lang w:eastAsia="zh-CN"/>
        </w:rPr>
        <w:t>数据（天线在车外测试）</w:t>
      </w:r>
    </w:p>
    <w:p w:rsidR="00446DBA" w:rsidRDefault="00446DBA" w:rsidP="001137B8">
      <w:pPr>
        <w:pStyle w:val="92"/>
        <w:numPr>
          <w:ilvl w:val="0"/>
          <w:numId w:val="38"/>
        </w:numPr>
        <w:rPr>
          <w:lang w:eastAsia="zh-CN"/>
        </w:rPr>
      </w:pPr>
      <w:r>
        <w:rPr>
          <w:rFonts w:hint="eastAsia"/>
          <w:lang w:eastAsia="zh-CN"/>
        </w:rPr>
        <w:t>在</w:t>
      </w:r>
      <w:r>
        <w:rPr>
          <w:lang w:eastAsia="zh-CN"/>
        </w:rPr>
        <w:t>CNA</w:t>
      </w:r>
      <w:r>
        <w:rPr>
          <w:rFonts w:hint="eastAsia"/>
          <w:lang w:eastAsia="zh-CN"/>
        </w:rPr>
        <w:t>的</w:t>
      </w:r>
      <w:r>
        <w:rPr>
          <w:rFonts w:hint="eastAsia"/>
          <w:lang w:eastAsia="zh-CN"/>
        </w:rPr>
        <w:t>Analysis</w:t>
      </w:r>
      <w:r>
        <w:rPr>
          <w:rFonts w:hint="eastAsia"/>
          <w:lang w:eastAsia="zh-CN"/>
        </w:rPr>
        <w:t>菜单中具备导频污染比例统计或者查看导频污染的区域的功能</w:t>
      </w:r>
    </w:p>
    <w:p w:rsidR="00446DBA" w:rsidRDefault="00446DBA" w:rsidP="001137B8">
      <w:pPr>
        <w:pStyle w:val="92"/>
        <w:numPr>
          <w:ilvl w:val="0"/>
          <w:numId w:val="38"/>
        </w:numPr>
        <w:rPr>
          <w:lang w:eastAsia="zh-CN"/>
        </w:rPr>
      </w:pPr>
      <w:r>
        <w:rPr>
          <w:rFonts w:hint="eastAsia"/>
          <w:lang w:eastAsia="zh-CN"/>
        </w:rPr>
        <w:t>在</w:t>
      </w:r>
      <w:r>
        <w:rPr>
          <w:rFonts w:hint="eastAsia"/>
          <w:lang w:eastAsia="zh-CN"/>
        </w:rPr>
        <w:t>CNA</w:t>
      </w:r>
      <w:r>
        <w:rPr>
          <w:rFonts w:hint="eastAsia"/>
          <w:lang w:eastAsia="zh-CN"/>
        </w:rPr>
        <w:t>中选择“</w:t>
      </w:r>
      <w:r>
        <w:rPr>
          <w:rFonts w:hint="eastAsia"/>
          <w:lang w:eastAsia="zh-CN"/>
        </w:rPr>
        <w:t>TD-L Dynamic Line</w:t>
      </w:r>
      <w:r>
        <w:rPr>
          <w:rFonts w:hint="eastAsia"/>
          <w:lang w:eastAsia="zh-CN"/>
        </w:rPr>
        <w:t>”中的“</w:t>
      </w:r>
      <w:r>
        <w:rPr>
          <w:rFonts w:hint="eastAsia"/>
          <w:lang w:eastAsia="zh-CN"/>
        </w:rPr>
        <w:t xml:space="preserve">TD-L </w:t>
      </w:r>
      <w:r>
        <w:rPr>
          <w:lang w:eastAsia="zh-CN"/>
        </w:rPr>
        <w:t>Pilot Pollution</w:t>
      </w:r>
      <w:r>
        <w:rPr>
          <w:rFonts w:hint="eastAsia"/>
          <w:lang w:eastAsia="zh-CN"/>
        </w:rPr>
        <w:t>”进行导频污染区域小区分析。</w:t>
      </w:r>
    </w:p>
    <w:p w:rsidR="00446DBA" w:rsidRDefault="00446DBA" w:rsidP="001400D4">
      <w:pPr>
        <w:pStyle w:val="Body"/>
      </w:pPr>
      <w:proofErr w:type="spellStart"/>
      <w:r w:rsidRPr="00AD1647">
        <w:rPr>
          <w:rFonts w:hint="eastAsia"/>
        </w:rPr>
        <w:t>利用</w:t>
      </w:r>
      <w:r>
        <w:rPr>
          <w:rFonts w:hint="eastAsia"/>
        </w:rPr>
        <w:t>测试手机</w:t>
      </w:r>
      <w:r w:rsidRPr="00AD1647">
        <w:rPr>
          <w:rFonts w:hint="eastAsia"/>
        </w:rPr>
        <w:t>数据</w:t>
      </w:r>
      <w:proofErr w:type="spellEnd"/>
    </w:p>
    <w:p w:rsidR="00446DBA" w:rsidRDefault="00446DBA" w:rsidP="001137B8">
      <w:pPr>
        <w:pStyle w:val="92"/>
        <w:numPr>
          <w:ilvl w:val="0"/>
          <w:numId w:val="39"/>
        </w:numPr>
        <w:rPr>
          <w:lang w:eastAsia="zh-CN"/>
        </w:rPr>
      </w:pPr>
      <w:r w:rsidRPr="007052B4">
        <w:rPr>
          <w:rFonts w:hint="eastAsia"/>
          <w:lang w:eastAsia="zh-CN"/>
        </w:rPr>
        <w:t>乒乓切换区域一般都存在导频污染，并且切换失败和掉话几率都容易发生在导频污染区域，可以通过</w:t>
      </w:r>
      <w:r>
        <w:rPr>
          <w:rFonts w:hint="eastAsia"/>
          <w:lang w:eastAsia="zh-CN"/>
        </w:rPr>
        <w:t>CNT</w:t>
      </w:r>
      <w:r w:rsidRPr="007052B4">
        <w:rPr>
          <w:rFonts w:hint="eastAsia"/>
          <w:lang w:eastAsia="zh-CN"/>
        </w:rPr>
        <w:t>和</w:t>
      </w:r>
      <w:r>
        <w:rPr>
          <w:rFonts w:hint="eastAsia"/>
          <w:lang w:eastAsia="zh-CN"/>
        </w:rPr>
        <w:t>CNA</w:t>
      </w:r>
      <w:r w:rsidRPr="007052B4">
        <w:rPr>
          <w:rFonts w:hint="eastAsia"/>
          <w:lang w:eastAsia="zh-CN"/>
        </w:rPr>
        <w:t>中切换事件、切换失败事件以及掉</w:t>
      </w:r>
      <w:proofErr w:type="gramStart"/>
      <w:r w:rsidRPr="007052B4">
        <w:rPr>
          <w:rFonts w:hint="eastAsia"/>
          <w:lang w:eastAsia="zh-CN"/>
        </w:rPr>
        <w:t>话事件</w:t>
      </w:r>
      <w:proofErr w:type="gramEnd"/>
      <w:r w:rsidRPr="007052B4">
        <w:rPr>
          <w:rFonts w:hint="eastAsia"/>
          <w:lang w:eastAsia="zh-CN"/>
        </w:rPr>
        <w:t>的图标判断导频污染区域</w:t>
      </w:r>
      <w:r>
        <w:rPr>
          <w:rFonts w:hint="eastAsia"/>
          <w:lang w:eastAsia="zh-CN"/>
        </w:rPr>
        <w:t>。</w:t>
      </w:r>
    </w:p>
    <w:p w:rsidR="00446DBA" w:rsidRDefault="00446DBA" w:rsidP="001137B8">
      <w:pPr>
        <w:pStyle w:val="92"/>
        <w:numPr>
          <w:ilvl w:val="0"/>
          <w:numId w:val="39"/>
        </w:numPr>
        <w:rPr>
          <w:lang w:eastAsia="zh-CN"/>
        </w:rPr>
      </w:pPr>
      <w:r w:rsidRPr="007052B4">
        <w:rPr>
          <w:rFonts w:hint="eastAsia"/>
          <w:lang w:eastAsia="zh-CN"/>
        </w:rPr>
        <w:t>用</w:t>
      </w:r>
      <w:r>
        <w:rPr>
          <w:rFonts w:hint="eastAsia"/>
          <w:lang w:eastAsia="zh-CN"/>
        </w:rPr>
        <w:t>CNT</w:t>
      </w:r>
      <w:r w:rsidRPr="007052B4">
        <w:rPr>
          <w:rFonts w:hint="eastAsia"/>
          <w:lang w:eastAsia="zh-CN"/>
        </w:rPr>
        <w:t xml:space="preserve"> </w:t>
      </w:r>
      <w:r w:rsidRPr="007052B4">
        <w:rPr>
          <w:rFonts w:hint="eastAsia"/>
          <w:lang w:eastAsia="zh-CN"/>
        </w:rPr>
        <w:t>中的“</w:t>
      </w:r>
      <w:r w:rsidRPr="007052B4">
        <w:rPr>
          <w:rFonts w:hint="eastAsia"/>
          <w:lang w:eastAsia="zh-CN"/>
        </w:rPr>
        <w:t xml:space="preserve">Show </w:t>
      </w:r>
      <w:r w:rsidR="004544D8">
        <w:rPr>
          <w:rFonts w:hint="eastAsia"/>
          <w:lang w:eastAsia="zh-CN"/>
        </w:rPr>
        <w:t xml:space="preserve">PCI </w:t>
      </w:r>
      <w:r w:rsidRPr="007052B4">
        <w:rPr>
          <w:rFonts w:hint="eastAsia"/>
          <w:lang w:eastAsia="zh-CN"/>
        </w:rPr>
        <w:t>”功能显示测试点的</w:t>
      </w:r>
      <w:r>
        <w:rPr>
          <w:rFonts w:hint="eastAsia"/>
          <w:lang w:eastAsia="zh-CN"/>
        </w:rPr>
        <w:t>PCI</w:t>
      </w:r>
      <w:r w:rsidRPr="007052B4">
        <w:rPr>
          <w:rFonts w:hint="eastAsia"/>
          <w:lang w:eastAsia="zh-CN"/>
        </w:rPr>
        <w:t>来判断。使用该方法时，两相邻小区之间只发生一次切换为理想状态。这种方法目前优化覆盖最有效。</w:t>
      </w:r>
    </w:p>
    <w:p w:rsidR="00624122" w:rsidRDefault="00757EDB" w:rsidP="00624122">
      <w:pPr>
        <w:pStyle w:val="a5"/>
        <w:keepNext/>
      </w:pPr>
      <w:bookmarkStart w:id="130" w:name="_Toc286398131"/>
      <w:r>
        <w:rPr>
          <w:rFonts w:hint="eastAsia"/>
        </w:rPr>
        <w:lastRenderedPageBreak/>
        <w:t>图</w:t>
      </w:r>
      <w:r w:rsidR="00624122">
        <w:rPr>
          <w:rFonts w:hint="eastAsia"/>
        </w:rPr>
        <w:t>7</w:t>
      </w:r>
      <w:r w:rsidR="00624122">
        <w:noBreakHyphen/>
      </w:r>
      <w:r w:rsidR="006669BC">
        <w:fldChar w:fldCharType="begin"/>
      </w:r>
      <w:r w:rsidR="00624122">
        <w:instrText xml:space="preserve"> </w:instrText>
      </w:r>
      <w:r w:rsidR="00624122">
        <w:rPr>
          <w:rFonts w:hint="eastAsia"/>
        </w:rPr>
        <w:instrText xml:space="preserve">SEQ </w:instrText>
      </w:r>
      <w:r w:rsidR="00624122">
        <w:rPr>
          <w:rFonts w:hint="eastAsia"/>
        </w:rPr>
        <w:instrText>图</w:instrText>
      </w:r>
      <w:r w:rsidR="00624122">
        <w:rPr>
          <w:rFonts w:hint="eastAsia"/>
        </w:rPr>
        <w:instrText xml:space="preserve"> \* ARABIC \s 1</w:instrText>
      </w:r>
      <w:r w:rsidR="00624122">
        <w:instrText xml:space="preserve"> </w:instrText>
      </w:r>
      <w:r w:rsidR="006669BC">
        <w:fldChar w:fldCharType="separate"/>
      </w:r>
      <w:r w:rsidR="00624122">
        <w:t>5</w:t>
      </w:r>
      <w:r w:rsidR="006669BC">
        <w:fldChar w:fldCharType="end"/>
      </w:r>
      <w:r w:rsidR="00624122">
        <w:t xml:space="preserve"> </w:t>
      </w:r>
      <w:r w:rsidR="00624122">
        <w:rPr>
          <w:rFonts w:hint="eastAsia"/>
        </w:rPr>
        <w:t>利用显示</w:t>
      </w:r>
      <w:r w:rsidR="00624122">
        <w:rPr>
          <w:rFonts w:hint="eastAsia"/>
        </w:rPr>
        <w:t>PCI</w:t>
      </w:r>
      <w:r w:rsidR="00624122">
        <w:rPr>
          <w:rFonts w:hint="eastAsia"/>
        </w:rPr>
        <w:t>功能判断</w:t>
      </w:r>
      <w:r w:rsidR="00624122" w:rsidRPr="0022605C">
        <w:rPr>
          <w:rFonts w:hint="eastAsia"/>
        </w:rPr>
        <w:t>乒乓切换区域</w:t>
      </w:r>
      <w:bookmarkEnd w:id="130"/>
    </w:p>
    <w:p w:rsidR="00446DBA" w:rsidRDefault="00624122" w:rsidP="001400D4">
      <w:pPr>
        <w:pStyle w:val="Body"/>
      </w:pPr>
      <w:r>
        <w:rPr>
          <w:rFonts w:hint="eastAsia"/>
          <w:noProof/>
          <w:lang w:eastAsia="zh-CN"/>
        </w:rPr>
        <w:drawing>
          <wp:inline distT="0" distB="0" distL="0" distR="0">
            <wp:extent cx="4019550" cy="3038475"/>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3" cstate="print"/>
                    <a:srcRect/>
                    <a:stretch>
                      <a:fillRect/>
                    </a:stretch>
                  </pic:blipFill>
                  <pic:spPr bwMode="auto">
                    <a:xfrm>
                      <a:off x="0" y="0"/>
                      <a:ext cx="4019550" cy="3038475"/>
                    </a:xfrm>
                    <a:prstGeom prst="rect">
                      <a:avLst/>
                    </a:prstGeom>
                    <a:noFill/>
                    <a:ln w="9525">
                      <a:noFill/>
                      <a:miter lim="800000"/>
                      <a:headEnd/>
                      <a:tailEnd/>
                    </a:ln>
                  </pic:spPr>
                </pic:pic>
              </a:graphicData>
            </a:graphic>
          </wp:inline>
        </w:drawing>
      </w:r>
    </w:p>
    <w:p w:rsidR="00446DBA" w:rsidRDefault="00446DBA" w:rsidP="001400D4">
      <w:pPr>
        <w:pStyle w:val="30"/>
      </w:pPr>
      <w:bookmarkStart w:id="131" w:name="_Toc286158559"/>
      <w:bookmarkStart w:id="132" w:name="_Toc286938546"/>
      <w:proofErr w:type="spellStart"/>
      <w:r>
        <w:rPr>
          <w:rFonts w:hint="eastAsia"/>
        </w:rPr>
        <w:t>导频污染的解决办法</w:t>
      </w:r>
      <w:bookmarkEnd w:id="131"/>
      <w:bookmarkEnd w:id="132"/>
      <w:proofErr w:type="spellEnd"/>
    </w:p>
    <w:p w:rsidR="00446DBA" w:rsidRDefault="00446DBA" w:rsidP="001400D4">
      <w:pPr>
        <w:pStyle w:val="Body"/>
        <w:rPr>
          <w:lang w:eastAsia="zh-CN"/>
        </w:rPr>
      </w:pPr>
      <w:r>
        <w:rPr>
          <w:rFonts w:hint="eastAsia"/>
          <w:lang w:eastAsia="zh-CN"/>
        </w:rPr>
        <w:t>发现导频污染区域后，首先根据距离判断导频污染区域应该由哪个小区作为主导小区，明确该区域的切换关系，尽量做到相邻两小区间只有一次切换。然后看主导小区的信号强度是否大于</w:t>
      </w:r>
      <w:r w:rsidRPr="00624122">
        <w:rPr>
          <w:rFonts w:hint="eastAsia"/>
          <w:lang w:eastAsia="zh-CN"/>
        </w:rPr>
        <w:t>-95dBm</w:t>
      </w:r>
      <w:r>
        <w:rPr>
          <w:rFonts w:hint="eastAsia"/>
          <w:lang w:eastAsia="zh-CN"/>
        </w:rPr>
        <w:t>，若不满足，则调整主导小区的下倾角、方位角、功率。然后增大其他在该区域不需要参与切换的相邻小区的下倾角或降低功率或调整方位角等，以降低其他不需要参与切换的相邻小区的信号，直到不满足导频污染的判断条件。</w:t>
      </w:r>
    </w:p>
    <w:p w:rsidR="00446DBA" w:rsidRDefault="00446DBA" w:rsidP="001400D4">
      <w:pPr>
        <w:pStyle w:val="30"/>
        <w:rPr>
          <w:lang w:eastAsia="zh-CN"/>
        </w:rPr>
      </w:pPr>
      <w:bookmarkStart w:id="133" w:name="_Toc151188203"/>
      <w:bookmarkStart w:id="134" w:name="_Toc151279430"/>
      <w:bookmarkStart w:id="135" w:name="_Toc160800186"/>
      <w:bookmarkStart w:id="136" w:name="_Toc213585470"/>
      <w:bookmarkStart w:id="137" w:name="_Toc286158560"/>
      <w:bookmarkStart w:id="138" w:name="_Toc286938547"/>
      <w:r w:rsidRPr="00C61E6E">
        <w:rPr>
          <w:rFonts w:hint="eastAsia"/>
          <w:lang w:eastAsia="zh-CN"/>
        </w:rPr>
        <w:t>导频污染产生原因及影响分析</w:t>
      </w:r>
      <w:bookmarkEnd w:id="133"/>
      <w:bookmarkEnd w:id="134"/>
      <w:bookmarkEnd w:id="135"/>
      <w:bookmarkEnd w:id="136"/>
      <w:bookmarkEnd w:id="137"/>
      <w:bookmarkEnd w:id="138"/>
    </w:p>
    <w:p w:rsidR="00446DBA" w:rsidRDefault="00446DBA" w:rsidP="001400D4">
      <w:pPr>
        <w:pStyle w:val="40"/>
      </w:pPr>
      <w:bookmarkStart w:id="139" w:name="_Toc151188204"/>
      <w:bookmarkStart w:id="140" w:name="_Toc151279431"/>
      <w:bookmarkStart w:id="141" w:name="_Toc160800187"/>
      <w:bookmarkStart w:id="142" w:name="_Toc213585471"/>
      <w:proofErr w:type="spellStart"/>
      <w:r w:rsidRPr="00C61E6E">
        <w:rPr>
          <w:rFonts w:hint="eastAsia"/>
        </w:rPr>
        <w:t>产生原因分析</w:t>
      </w:r>
      <w:bookmarkEnd w:id="139"/>
      <w:bookmarkEnd w:id="140"/>
      <w:bookmarkEnd w:id="141"/>
      <w:bookmarkEnd w:id="142"/>
      <w:proofErr w:type="spellEnd"/>
    </w:p>
    <w:p w:rsidR="00446DBA" w:rsidRPr="00246C14" w:rsidRDefault="00446DBA" w:rsidP="001400D4">
      <w:pPr>
        <w:pStyle w:val="Body"/>
        <w:rPr>
          <w:lang w:eastAsia="zh-CN"/>
        </w:rPr>
      </w:pPr>
      <w:r w:rsidRPr="00246C14">
        <w:rPr>
          <w:rFonts w:hint="eastAsia"/>
          <w:lang w:eastAsia="zh-CN"/>
        </w:rPr>
        <w:t>TD-</w:t>
      </w:r>
      <w:r>
        <w:rPr>
          <w:rFonts w:hint="eastAsia"/>
          <w:lang w:eastAsia="zh-CN"/>
        </w:rPr>
        <w:t>LTE</w:t>
      </w:r>
      <w:r>
        <w:rPr>
          <w:rFonts w:hint="eastAsia"/>
          <w:lang w:eastAsia="zh-CN"/>
        </w:rPr>
        <w:t>网络</w:t>
      </w:r>
      <w:r w:rsidRPr="00246C14">
        <w:rPr>
          <w:rFonts w:hint="eastAsia"/>
          <w:lang w:eastAsia="zh-CN"/>
        </w:rPr>
        <w:t>中导频污染产生的原因很多，影响因素主要有：基站选址，天线挂高，天线方位角，天线下倾角，小区布局，</w:t>
      </w:r>
      <w:r>
        <w:rPr>
          <w:rFonts w:hint="eastAsia"/>
          <w:lang w:eastAsia="zh-CN"/>
        </w:rPr>
        <w:t>RS</w:t>
      </w:r>
      <w:r w:rsidRPr="00246C14">
        <w:rPr>
          <w:rFonts w:hint="eastAsia"/>
          <w:lang w:eastAsia="zh-CN"/>
        </w:rPr>
        <w:t>的发射功率，周围环境影响等等。有些导频污染是由某一因素引起的，而有些则是有好几个因素的影响。</w:t>
      </w:r>
    </w:p>
    <w:p w:rsidR="00446DBA" w:rsidRPr="00246C14" w:rsidRDefault="00446DBA" w:rsidP="001400D4">
      <w:pPr>
        <w:pStyle w:val="Body"/>
        <w:rPr>
          <w:lang w:eastAsia="zh-CN"/>
        </w:rPr>
      </w:pPr>
      <w:r w:rsidRPr="00246C14">
        <w:rPr>
          <w:rFonts w:hint="eastAsia"/>
          <w:lang w:eastAsia="zh-CN"/>
        </w:rPr>
        <w:t>下面根据实际的网络建设情况，给出相关的图示说明。</w:t>
      </w:r>
    </w:p>
    <w:p w:rsidR="00446DBA" w:rsidRDefault="00446DBA" w:rsidP="001400D4">
      <w:pPr>
        <w:pStyle w:val="Body"/>
        <w:rPr>
          <w:lang w:eastAsia="zh-CN"/>
        </w:rPr>
      </w:pPr>
      <w:bookmarkStart w:id="143" w:name="_Toc151188205"/>
      <w:bookmarkStart w:id="144" w:name="_Toc151279432"/>
      <w:bookmarkStart w:id="145" w:name="_Toc213585472"/>
      <w:r>
        <w:rPr>
          <w:rFonts w:hint="eastAsia"/>
          <w:lang w:eastAsia="zh-CN"/>
        </w:rPr>
        <w:t>基站位</w:t>
      </w:r>
      <w:proofErr w:type="gramStart"/>
      <w:r>
        <w:rPr>
          <w:rFonts w:hint="eastAsia"/>
          <w:lang w:eastAsia="zh-CN"/>
        </w:rPr>
        <w:t>置因素</w:t>
      </w:r>
      <w:proofErr w:type="gramEnd"/>
      <w:r>
        <w:rPr>
          <w:rFonts w:hint="eastAsia"/>
          <w:lang w:eastAsia="zh-CN"/>
        </w:rPr>
        <w:t>影响</w:t>
      </w:r>
      <w:bookmarkEnd w:id="143"/>
      <w:bookmarkEnd w:id="144"/>
      <w:bookmarkEnd w:id="145"/>
    </w:p>
    <w:p w:rsidR="00446DBA" w:rsidRDefault="00446DBA" w:rsidP="001400D4">
      <w:pPr>
        <w:pStyle w:val="Body"/>
        <w:rPr>
          <w:lang w:eastAsia="zh-CN"/>
        </w:rPr>
      </w:pPr>
      <w:r w:rsidRPr="00246C14">
        <w:rPr>
          <w:rFonts w:hint="eastAsia"/>
          <w:lang w:eastAsia="zh-CN"/>
        </w:rPr>
        <w:t>周围基站围成一个环形，在环形的中心位置，就会有周围的小区均对该地段有所覆盖，造成导频污染。</w:t>
      </w:r>
    </w:p>
    <w:p w:rsidR="00624122" w:rsidRDefault="00624122" w:rsidP="00624122">
      <w:pPr>
        <w:pStyle w:val="a5"/>
        <w:keepNext/>
      </w:pPr>
      <w:bookmarkStart w:id="146" w:name="_Toc221703028"/>
      <w:bookmarkStart w:id="147" w:name="_Toc286398132"/>
      <w:r>
        <w:rPr>
          <w:rFonts w:hint="eastAsia"/>
        </w:rPr>
        <w:lastRenderedPageBreak/>
        <w:t>图</w:t>
      </w:r>
      <w:r>
        <w:rPr>
          <w:rFonts w:hint="eastAsia"/>
        </w:rPr>
        <w:t>7</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6</w:t>
      </w:r>
      <w:r w:rsidR="006669BC">
        <w:fldChar w:fldCharType="end"/>
      </w:r>
      <w:r w:rsidRPr="00624122">
        <w:t xml:space="preserve"> </w:t>
      </w:r>
      <w:r w:rsidRPr="00624122">
        <w:rPr>
          <w:rFonts w:hint="eastAsia"/>
        </w:rPr>
        <w:t>基站分布图</w:t>
      </w:r>
      <w:bookmarkEnd w:id="146"/>
      <w:bookmarkEnd w:id="147"/>
    </w:p>
    <w:p w:rsidR="00446DBA" w:rsidRDefault="005E1E5B" w:rsidP="001400D4">
      <w:pPr>
        <w:pStyle w:val="Body"/>
      </w:pPr>
      <w:ins w:id="148" w:author="YJH" w:date="2011-03-17T17:38:00Z">
        <w:r>
          <w:rPr>
            <w:noProof/>
            <w:lang w:eastAsia="zh-CN"/>
            <w:rPrChange w:id="149">
              <w:rPr>
                <w:rFonts w:ascii="Times New Roman" w:hAnsi="Times New Roman"/>
                <w:noProof/>
                <w:szCs w:val="24"/>
                <w:lang w:eastAsia="zh-CN"/>
              </w:rPr>
            </w:rPrChange>
          </w:rPr>
          <w:drawing>
            <wp:inline distT="0" distB="0" distL="0" distR="0">
              <wp:extent cx="4557369" cy="2805503"/>
              <wp:effectExtent l="1905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4557641" cy="2805670"/>
                      </a:xfrm>
                      <a:prstGeom prst="rect">
                        <a:avLst/>
                      </a:prstGeom>
                      <a:noFill/>
                      <a:ln w="9525">
                        <a:noFill/>
                        <a:miter lim="800000"/>
                        <a:headEnd/>
                        <a:tailEnd/>
                      </a:ln>
                    </pic:spPr>
                  </pic:pic>
                </a:graphicData>
              </a:graphic>
            </wp:inline>
          </w:drawing>
        </w:r>
      </w:ins>
      <w:del w:id="150" w:author="YJH" w:date="2011-03-17T17:37:00Z">
        <w:r>
          <w:rPr>
            <w:noProof/>
            <w:lang w:eastAsia="zh-CN"/>
            <w:rPrChange w:id="151">
              <w:rPr>
                <w:rFonts w:ascii="Times New Roman" w:hAnsi="Times New Roman"/>
                <w:noProof/>
                <w:szCs w:val="24"/>
                <w:lang w:eastAsia="zh-CN"/>
              </w:rPr>
            </w:rPrChange>
          </w:rPr>
          <w:drawing>
            <wp:inline distT="0" distB="0" distL="0" distR="0">
              <wp:extent cx="4305300" cy="3048000"/>
              <wp:effectExtent l="19050" t="0" r="0" b="0"/>
              <wp:docPr id="33" name="图片 33" descr="RS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SCP"/>
                      <pic:cNvPicPr>
                        <a:picLocks noChangeAspect="1" noChangeArrowheads="1"/>
                      </pic:cNvPicPr>
                    </pic:nvPicPr>
                    <pic:blipFill>
                      <a:blip r:embed="rId45" cstate="print"/>
                      <a:srcRect/>
                      <a:stretch>
                        <a:fillRect/>
                      </a:stretch>
                    </pic:blipFill>
                    <pic:spPr bwMode="auto">
                      <a:xfrm>
                        <a:off x="0" y="0"/>
                        <a:ext cx="4305300" cy="3048000"/>
                      </a:xfrm>
                      <a:prstGeom prst="rect">
                        <a:avLst/>
                      </a:prstGeom>
                      <a:noFill/>
                      <a:ln w="9525">
                        <a:noFill/>
                        <a:miter lim="800000"/>
                        <a:headEnd/>
                        <a:tailEnd/>
                      </a:ln>
                    </pic:spPr>
                  </pic:pic>
                </a:graphicData>
              </a:graphic>
            </wp:inline>
          </w:drawing>
        </w:r>
      </w:del>
    </w:p>
    <w:p w:rsidR="00446DBA" w:rsidRPr="00246C14" w:rsidRDefault="00446DBA" w:rsidP="001400D4">
      <w:pPr>
        <w:pStyle w:val="Body"/>
        <w:rPr>
          <w:lang w:eastAsia="zh-CN"/>
        </w:rPr>
      </w:pPr>
      <w:r w:rsidRPr="00246C14">
        <w:rPr>
          <w:rFonts w:hint="eastAsia"/>
          <w:lang w:eastAsia="zh-CN"/>
        </w:rPr>
        <w:t>图中所示</w:t>
      </w:r>
      <w:r w:rsidRPr="00246C14">
        <w:rPr>
          <w:rFonts w:hint="eastAsia"/>
          <w:lang w:eastAsia="zh-CN"/>
        </w:rPr>
        <w:t>5</w:t>
      </w:r>
      <w:r w:rsidRPr="00246C14">
        <w:rPr>
          <w:rFonts w:hint="eastAsia"/>
          <w:lang w:eastAsia="zh-CN"/>
        </w:rPr>
        <w:t>个基站均对上图中的方框所示区域均有所覆盖，且其场强较强。该地区的导频污染比较严重。</w:t>
      </w:r>
    </w:p>
    <w:p w:rsidR="00446DBA" w:rsidRPr="00246C14" w:rsidRDefault="00446DBA" w:rsidP="001400D4">
      <w:pPr>
        <w:pStyle w:val="Body"/>
        <w:rPr>
          <w:lang w:eastAsia="zh-CN"/>
        </w:rPr>
      </w:pPr>
      <w:r w:rsidRPr="00246C14">
        <w:rPr>
          <w:rFonts w:hint="eastAsia"/>
          <w:lang w:eastAsia="zh-CN"/>
        </w:rPr>
        <w:t>从基站分布图可以看出，方框所表示地方为</w:t>
      </w:r>
      <w:r w:rsidRPr="00246C14">
        <w:rPr>
          <w:rFonts w:hint="eastAsia"/>
          <w:lang w:eastAsia="zh-CN"/>
        </w:rPr>
        <w:t>5</w:t>
      </w:r>
      <w:r w:rsidRPr="00246C14">
        <w:rPr>
          <w:rFonts w:hint="eastAsia"/>
          <w:lang w:eastAsia="zh-CN"/>
        </w:rPr>
        <w:t>个站点所构成的环形的中间地段，测试轨迹是国道。这是一个典型的基站位</w:t>
      </w:r>
      <w:proofErr w:type="gramStart"/>
      <w:r w:rsidRPr="00246C14">
        <w:rPr>
          <w:rFonts w:hint="eastAsia"/>
          <w:lang w:eastAsia="zh-CN"/>
        </w:rPr>
        <w:t>置因素</w:t>
      </w:r>
      <w:proofErr w:type="gramEnd"/>
      <w:r w:rsidRPr="00246C14">
        <w:rPr>
          <w:rFonts w:hint="eastAsia"/>
          <w:lang w:eastAsia="zh-CN"/>
        </w:rPr>
        <w:t>影响的案例。同时由于周围的环境中阻挡较少，也是造成导频污染的一个原因。</w:t>
      </w:r>
    </w:p>
    <w:p w:rsidR="00446DBA" w:rsidRDefault="00446DBA" w:rsidP="001400D4">
      <w:pPr>
        <w:pStyle w:val="Body"/>
        <w:rPr>
          <w:lang w:eastAsia="zh-CN"/>
        </w:rPr>
      </w:pPr>
      <w:bookmarkStart w:id="152" w:name="_Toc151188206"/>
      <w:bookmarkStart w:id="153" w:name="_Toc151279433"/>
      <w:bookmarkStart w:id="154" w:name="_Toc213585473"/>
      <w:r>
        <w:rPr>
          <w:rFonts w:hint="eastAsia"/>
          <w:lang w:eastAsia="zh-CN"/>
        </w:rPr>
        <w:t>天线挂高因素</w:t>
      </w:r>
      <w:bookmarkEnd w:id="152"/>
      <w:bookmarkEnd w:id="153"/>
      <w:bookmarkEnd w:id="154"/>
    </w:p>
    <w:p w:rsidR="00446DBA" w:rsidRDefault="00446DBA" w:rsidP="001400D4">
      <w:pPr>
        <w:pStyle w:val="Body"/>
        <w:rPr>
          <w:lang w:eastAsia="zh-CN"/>
        </w:rPr>
      </w:pPr>
      <w:r w:rsidRPr="00246C14">
        <w:rPr>
          <w:rFonts w:hint="eastAsia"/>
          <w:lang w:eastAsia="zh-CN"/>
        </w:rPr>
        <w:t>在我们的实际网络建设过程中，有可能出现相邻基站之间天线高度相差非常大的情况，会出现由于越区覆盖而导致导频污染的情况。</w:t>
      </w:r>
    </w:p>
    <w:p w:rsidR="00624122" w:rsidRDefault="00624122" w:rsidP="00624122">
      <w:pPr>
        <w:pStyle w:val="a5"/>
        <w:keepNext/>
      </w:pPr>
      <w:bookmarkStart w:id="155" w:name="_Toc160800320"/>
      <w:bookmarkStart w:id="156" w:name="_Toc170890668"/>
      <w:bookmarkStart w:id="157" w:name="_Toc221703029"/>
      <w:bookmarkStart w:id="158" w:name="_Toc286398133"/>
      <w:r>
        <w:rPr>
          <w:rFonts w:hint="eastAsia"/>
        </w:rPr>
        <w:lastRenderedPageBreak/>
        <w:t>图</w:t>
      </w:r>
      <w:r>
        <w:rPr>
          <w:rFonts w:hint="eastAsia"/>
        </w:rPr>
        <w:t>7</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7</w:t>
      </w:r>
      <w:r w:rsidR="006669BC">
        <w:fldChar w:fldCharType="end"/>
      </w:r>
      <w:r w:rsidRPr="00624122">
        <w:t xml:space="preserve"> </w:t>
      </w:r>
      <w:r>
        <w:rPr>
          <w:rFonts w:hint="eastAsia"/>
        </w:rPr>
        <w:t>天线挂高影响</w:t>
      </w:r>
      <w:bookmarkEnd w:id="155"/>
      <w:bookmarkEnd w:id="156"/>
      <w:bookmarkEnd w:id="157"/>
      <w:bookmarkEnd w:id="158"/>
    </w:p>
    <w:p w:rsidR="00446DBA" w:rsidRDefault="00446DBA" w:rsidP="001400D4">
      <w:pPr>
        <w:pStyle w:val="Body"/>
      </w:pPr>
      <w:r>
        <w:rPr>
          <w:rFonts w:hint="eastAsia"/>
          <w:noProof/>
          <w:lang w:eastAsia="zh-CN"/>
        </w:rPr>
        <w:drawing>
          <wp:inline distT="0" distB="0" distL="0" distR="0">
            <wp:extent cx="3533775" cy="312420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3533775" cy="3124200"/>
                    </a:xfrm>
                    <a:prstGeom prst="rect">
                      <a:avLst/>
                    </a:prstGeom>
                    <a:noFill/>
                    <a:ln w="9525">
                      <a:noFill/>
                      <a:miter lim="800000"/>
                      <a:headEnd/>
                      <a:tailEnd/>
                    </a:ln>
                  </pic:spPr>
                </pic:pic>
              </a:graphicData>
            </a:graphic>
          </wp:inline>
        </w:drawing>
      </w:r>
    </w:p>
    <w:p w:rsidR="00446DBA" w:rsidRPr="00246C14" w:rsidRDefault="00446DBA" w:rsidP="001400D4">
      <w:pPr>
        <w:pStyle w:val="Body"/>
        <w:rPr>
          <w:lang w:eastAsia="zh-CN"/>
        </w:rPr>
      </w:pPr>
      <w:r w:rsidRPr="00246C14">
        <w:rPr>
          <w:rFonts w:hint="eastAsia"/>
          <w:lang w:eastAsia="zh-CN"/>
        </w:rPr>
        <w:t>图中，基站</w:t>
      </w:r>
      <w:r w:rsidRPr="00246C14">
        <w:rPr>
          <w:rFonts w:hint="eastAsia"/>
          <w:lang w:eastAsia="zh-CN"/>
        </w:rPr>
        <w:t>1</w:t>
      </w:r>
      <w:r w:rsidRPr="00246C14">
        <w:rPr>
          <w:rFonts w:hint="eastAsia"/>
          <w:lang w:eastAsia="zh-CN"/>
        </w:rPr>
        <w:t>和基站</w:t>
      </w:r>
      <w:r w:rsidRPr="00246C14">
        <w:rPr>
          <w:rFonts w:hint="eastAsia"/>
          <w:lang w:eastAsia="zh-CN"/>
        </w:rPr>
        <w:t>2</w:t>
      </w:r>
      <w:proofErr w:type="gramStart"/>
      <w:r w:rsidRPr="00246C14">
        <w:rPr>
          <w:rFonts w:hint="eastAsia"/>
          <w:lang w:eastAsia="zh-CN"/>
        </w:rPr>
        <w:t>两个</w:t>
      </w:r>
      <w:proofErr w:type="gramEnd"/>
      <w:r w:rsidRPr="00246C14">
        <w:rPr>
          <w:rFonts w:hint="eastAsia"/>
          <w:lang w:eastAsia="zh-CN"/>
        </w:rPr>
        <w:t>站点距离</w:t>
      </w:r>
      <w:smartTag w:uri="urn:schemas-microsoft-com:office:smarttags" w:element="chmetcnv">
        <w:smartTagPr>
          <w:attr w:name="UnitName" w:val="km"/>
          <w:attr w:name="SourceValue" w:val="2"/>
          <w:attr w:name="HasSpace" w:val="False"/>
          <w:attr w:name="Negative" w:val="False"/>
          <w:attr w:name="NumberType" w:val="1"/>
          <w:attr w:name="TCSC" w:val="0"/>
        </w:smartTagPr>
        <w:r w:rsidRPr="00246C14">
          <w:rPr>
            <w:rFonts w:hint="eastAsia"/>
            <w:lang w:eastAsia="zh-CN"/>
          </w:rPr>
          <w:t>2km</w:t>
        </w:r>
      </w:smartTag>
      <w:r w:rsidRPr="00246C14">
        <w:rPr>
          <w:rFonts w:hint="eastAsia"/>
          <w:lang w:eastAsia="zh-CN"/>
        </w:rPr>
        <w:t>左右。基站</w:t>
      </w:r>
      <w:r w:rsidRPr="00246C14">
        <w:rPr>
          <w:rFonts w:hint="eastAsia"/>
          <w:lang w:eastAsia="zh-CN"/>
        </w:rPr>
        <w:t>1</w:t>
      </w:r>
      <w:r w:rsidRPr="00246C14">
        <w:rPr>
          <w:rFonts w:hint="eastAsia"/>
          <w:lang w:eastAsia="zh-CN"/>
        </w:rPr>
        <w:t>站天线挂高</w:t>
      </w:r>
      <w:r w:rsidRPr="00246C14">
        <w:rPr>
          <w:rFonts w:hint="eastAsia"/>
          <w:lang w:eastAsia="zh-CN"/>
        </w:rPr>
        <w:t>50</w:t>
      </w:r>
      <w:r w:rsidRPr="00246C14">
        <w:rPr>
          <w:rFonts w:hint="eastAsia"/>
          <w:lang w:eastAsia="zh-CN"/>
        </w:rPr>
        <w:t>多米，是一个铁塔站。基站</w:t>
      </w:r>
      <w:r w:rsidRPr="00246C14">
        <w:rPr>
          <w:rFonts w:hint="eastAsia"/>
          <w:lang w:eastAsia="zh-CN"/>
        </w:rPr>
        <w:t>2</w:t>
      </w:r>
      <w:r w:rsidRPr="00246C14">
        <w:rPr>
          <w:rFonts w:hint="eastAsia"/>
          <w:lang w:eastAsia="zh-CN"/>
        </w:rPr>
        <w:t>站天线挂高</w:t>
      </w:r>
      <w:smartTag w:uri="urn:schemas-microsoft-com:office:smarttags" w:element="chmetcnv">
        <w:smartTagPr>
          <w:attr w:name="UnitName" w:val="m"/>
          <w:attr w:name="SourceValue" w:val="18"/>
          <w:attr w:name="HasSpace" w:val="False"/>
          <w:attr w:name="Negative" w:val="False"/>
          <w:attr w:name="NumberType" w:val="1"/>
          <w:attr w:name="TCSC" w:val="0"/>
        </w:smartTagPr>
        <w:r w:rsidRPr="00246C14">
          <w:rPr>
            <w:rFonts w:hint="eastAsia"/>
            <w:lang w:eastAsia="zh-CN"/>
          </w:rPr>
          <w:t>18m</w:t>
        </w:r>
      </w:smartTag>
      <w:r w:rsidRPr="00246C14">
        <w:rPr>
          <w:rFonts w:hint="eastAsia"/>
          <w:lang w:eastAsia="zh-CN"/>
        </w:rPr>
        <w:t>，建在</w:t>
      </w:r>
      <w:proofErr w:type="gramStart"/>
      <w:r w:rsidRPr="00246C14">
        <w:rPr>
          <w:rFonts w:hint="eastAsia"/>
          <w:lang w:eastAsia="zh-CN"/>
        </w:rPr>
        <w:t>一</w:t>
      </w:r>
      <w:proofErr w:type="gramEnd"/>
      <w:r w:rsidRPr="00246C14">
        <w:rPr>
          <w:rFonts w:hint="eastAsia"/>
          <w:lang w:eastAsia="zh-CN"/>
        </w:rPr>
        <w:t>农村的房子上。站</w:t>
      </w:r>
      <w:r w:rsidRPr="00246C14">
        <w:rPr>
          <w:rFonts w:hint="eastAsia"/>
          <w:lang w:eastAsia="zh-CN"/>
        </w:rPr>
        <w:t>1</w:t>
      </w:r>
      <w:r w:rsidRPr="00246C14">
        <w:rPr>
          <w:rFonts w:hint="eastAsia"/>
          <w:lang w:eastAsia="zh-CN"/>
        </w:rPr>
        <w:t>和站</w:t>
      </w:r>
      <w:r w:rsidRPr="00246C14">
        <w:rPr>
          <w:rFonts w:hint="eastAsia"/>
          <w:lang w:eastAsia="zh-CN"/>
        </w:rPr>
        <w:t>2</w:t>
      </w:r>
      <w:r w:rsidRPr="00246C14">
        <w:rPr>
          <w:rFonts w:hint="eastAsia"/>
          <w:lang w:eastAsia="zh-CN"/>
        </w:rPr>
        <w:t>高度差</w:t>
      </w:r>
      <w:smartTag w:uri="urn:schemas-microsoft-com:office:smarttags" w:element="chmetcnv">
        <w:smartTagPr>
          <w:attr w:name="UnitName" w:val="m"/>
          <w:attr w:name="SourceValue" w:val="35"/>
          <w:attr w:name="HasSpace" w:val="False"/>
          <w:attr w:name="Negative" w:val="False"/>
          <w:attr w:name="NumberType" w:val="1"/>
          <w:attr w:name="TCSC" w:val="0"/>
        </w:smartTagPr>
        <w:r w:rsidRPr="00246C14">
          <w:rPr>
            <w:rFonts w:hint="eastAsia"/>
            <w:lang w:eastAsia="zh-CN"/>
          </w:rPr>
          <w:t>35m</w:t>
        </w:r>
      </w:smartTag>
      <w:r w:rsidRPr="00246C14">
        <w:rPr>
          <w:rFonts w:hint="eastAsia"/>
          <w:lang w:eastAsia="zh-CN"/>
        </w:rPr>
        <w:t>，两个基站海拔高度基本相同。这种情况下，天线的方位角和下倾角如果设置不合理，井头站点很容易形成过覆盖，可能在某一地方造成导频污染的情况。如上图中的红色方框所标示的区域。</w:t>
      </w:r>
      <w:r>
        <w:rPr>
          <w:rFonts w:hint="eastAsia"/>
          <w:lang w:eastAsia="zh-CN"/>
        </w:rPr>
        <w:t>该问题</w:t>
      </w:r>
      <w:r w:rsidRPr="00246C14">
        <w:rPr>
          <w:rFonts w:hint="eastAsia"/>
          <w:lang w:eastAsia="zh-CN"/>
        </w:rPr>
        <w:t>可以采用</w:t>
      </w:r>
      <w:proofErr w:type="gramStart"/>
      <w:r w:rsidRPr="00246C14">
        <w:rPr>
          <w:rFonts w:hint="eastAsia"/>
          <w:lang w:eastAsia="zh-CN"/>
        </w:rPr>
        <w:t>降低站</w:t>
      </w:r>
      <w:proofErr w:type="gramEnd"/>
      <w:r w:rsidRPr="00246C14">
        <w:rPr>
          <w:rFonts w:hint="eastAsia"/>
          <w:lang w:eastAsia="zh-CN"/>
        </w:rPr>
        <w:t>1</w:t>
      </w:r>
      <w:r w:rsidRPr="00246C14">
        <w:rPr>
          <w:rFonts w:hint="eastAsia"/>
          <w:lang w:eastAsia="zh-CN"/>
        </w:rPr>
        <w:t>天线挂高的方法，来消除导频过覆盖区域。</w:t>
      </w:r>
    </w:p>
    <w:p w:rsidR="00446DBA" w:rsidRDefault="00446DBA" w:rsidP="001400D4">
      <w:pPr>
        <w:pStyle w:val="Body"/>
        <w:rPr>
          <w:lang w:eastAsia="zh-CN"/>
        </w:rPr>
      </w:pPr>
      <w:bookmarkStart w:id="159" w:name="_Toc151188207"/>
      <w:bookmarkStart w:id="160" w:name="_Toc151279434"/>
      <w:bookmarkStart w:id="161" w:name="_Toc213585474"/>
      <w:r>
        <w:rPr>
          <w:rFonts w:hint="eastAsia"/>
          <w:lang w:eastAsia="zh-CN"/>
        </w:rPr>
        <w:t>天线方位角、下倾角因素</w:t>
      </w:r>
      <w:bookmarkEnd w:id="159"/>
      <w:bookmarkEnd w:id="160"/>
      <w:bookmarkEnd w:id="161"/>
    </w:p>
    <w:p w:rsidR="00446DBA" w:rsidRDefault="00446DBA" w:rsidP="001400D4">
      <w:pPr>
        <w:pStyle w:val="Body"/>
        <w:rPr>
          <w:lang w:eastAsia="zh-CN"/>
        </w:rPr>
      </w:pPr>
      <w:r w:rsidRPr="00246C14">
        <w:rPr>
          <w:rFonts w:hint="eastAsia"/>
          <w:lang w:eastAsia="zh-CN"/>
        </w:rPr>
        <w:t>天线下倾角、方位角因素的影响，在密集城区里表现得比较显。站间距较小，很容易发生多个小区重叠的情况。</w:t>
      </w:r>
    </w:p>
    <w:p w:rsidR="00624122" w:rsidRDefault="00624122" w:rsidP="00624122">
      <w:pPr>
        <w:pStyle w:val="a5"/>
        <w:keepNext/>
      </w:pPr>
      <w:bookmarkStart w:id="162" w:name="_Toc160800321"/>
      <w:bookmarkStart w:id="163" w:name="_Toc170890669"/>
      <w:bookmarkStart w:id="164" w:name="_Toc221703030"/>
      <w:bookmarkStart w:id="165" w:name="_Toc286398134"/>
      <w:r>
        <w:rPr>
          <w:rFonts w:hint="eastAsia"/>
        </w:rPr>
        <w:t>图</w:t>
      </w:r>
      <w:r>
        <w:rPr>
          <w:rFonts w:hint="eastAsia"/>
        </w:rPr>
        <w:t>7</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8</w:t>
      </w:r>
      <w:r w:rsidR="006669BC">
        <w:fldChar w:fldCharType="end"/>
      </w:r>
      <w:r w:rsidRPr="00624122">
        <w:t xml:space="preserve"> </w:t>
      </w:r>
      <w:r>
        <w:rPr>
          <w:rFonts w:hint="eastAsia"/>
        </w:rPr>
        <w:t>某城区基站分布</w:t>
      </w:r>
      <w:bookmarkEnd w:id="162"/>
      <w:bookmarkEnd w:id="163"/>
      <w:bookmarkEnd w:id="164"/>
      <w:bookmarkEnd w:id="165"/>
    </w:p>
    <w:p w:rsidR="00446DBA" w:rsidRPr="00F52C60" w:rsidRDefault="00446DBA" w:rsidP="001400D4">
      <w:pPr>
        <w:pStyle w:val="Body"/>
      </w:pPr>
      <w:r>
        <w:rPr>
          <w:rFonts w:hint="eastAsia"/>
          <w:noProof/>
          <w:lang w:eastAsia="zh-CN"/>
        </w:rPr>
        <w:drawing>
          <wp:inline distT="0" distB="0" distL="0" distR="0">
            <wp:extent cx="2381250" cy="1333500"/>
            <wp:effectExtent l="19050" t="0" r="0" b="0"/>
            <wp:docPr id="35" name="图片 35" descr="天线方位角和下倾角影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天线方位角和下倾角影响"/>
                    <pic:cNvPicPr>
                      <a:picLocks noChangeAspect="1" noChangeArrowheads="1"/>
                    </pic:cNvPicPr>
                  </pic:nvPicPr>
                  <pic:blipFill>
                    <a:blip r:embed="rId47" cstate="print"/>
                    <a:srcRect/>
                    <a:stretch>
                      <a:fillRect/>
                    </a:stretch>
                  </pic:blipFill>
                  <pic:spPr bwMode="auto">
                    <a:xfrm>
                      <a:off x="0" y="0"/>
                      <a:ext cx="2381250" cy="1333500"/>
                    </a:xfrm>
                    <a:prstGeom prst="rect">
                      <a:avLst/>
                    </a:prstGeom>
                    <a:noFill/>
                    <a:ln w="9525">
                      <a:noFill/>
                      <a:miter lim="800000"/>
                      <a:headEnd/>
                      <a:tailEnd/>
                    </a:ln>
                  </pic:spPr>
                </pic:pic>
              </a:graphicData>
            </a:graphic>
          </wp:inline>
        </w:drawing>
      </w:r>
    </w:p>
    <w:p w:rsidR="00446DBA" w:rsidRPr="00246C14" w:rsidRDefault="00446DBA" w:rsidP="001400D4">
      <w:pPr>
        <w:pStyle w:val="Body"/>
        <w:rPr>
          <w:lang w:eastAsia="zh-CN"/>
        </w:rPr>
      </w:pPr>
      <w:r w:rsidRPr="00246C14">
        <w:rPr>
          <w:rFonts w:hint="eastAsia"/>
          <w:lang w:eastAsia="zh-CN"/>
        </w:rPr>
        <w:t>城区内站点分布比较密集，信号覆盖较强，基站各个天线的方位角和下倾角设置不合理，造成多小区重叠覆盖，导致导频污染的情况出现。</w:t>
      </w:r>
    </w:p>
    <w:p w:rsidR="00446DBA" w:rsidRDefault="00446DBA" w:rsidP="001400D4">
      <w:pPr>
        <w:pStyle w:val="Body"/>
        <w:rPr>
          <w:lang w:eastAsia="zh-CN"/>
        </w:rPr>
      </w:pPr>
      <w:bookmarkStart w:id="166" w:name="_Toc151188208"/>
      <w:bookmarkStart w:id="167" w:name="_Toc151279435"/>
      <w:bookmarkStart w:id="168" w:name="_Toc213585475"/>
      <w:r>
        <w:rPr>
          <w:rFonts w:hint="eastAsia"/>
          <w:lang w:eastAsia="zh-CN"/>
        </w:rPr>
        <w:t>覆盖区域周边环境影响</w:t>
      </w:r>
      <w:bookmarkEnd w:id="166"/>
      <w:bookmarkEnd w:id="167"/>
      <w:bookmarkEnd w:id="168"/>
    </w:p>
    <w:p w:rsidR="00446DBA" w:rsidRDefault="00446DBA" w:rsidP="001400D4">
      <w:pPr>
        <w:pStyle w:val="Body"/>
        <w:rPr>
          <w:lang w:eastAsia="zh-CN"/>
        </w:rPr>
      </w:pPr>
      <w:r w:rsidRPr="00246C14">
        <w:rPr>
          <w:rFonts w:hint="eastAsia"/>
          <w:lang w:eastAsia="zh-CN"/>
        </w:rPr>
        <w:t>覆盖区域的环境，包括地形，建筑物阻挡等等。</w:t>
      </w:r>
    </w:p>
    <w:p w:rsidR="00624122" w:rsidRDefault="00624122" w:rsidP="00624122">
      <w:pPr>
        <w:pStyle w:val="a5"/>
        <w:keepNext/>
      </w:pPr>
      <w:bookmarkStart w:id="169" w:name="_Toc160800322"/>
      <w:bookmarkStart w:id="170" w:name="_Toc170890670"/>
      <w:bookmarkStart w:id="171" w:name="_Toc221703031"/>
      <w:bookmarkStart w:id="172" w:name="_Toc286398135"/>
      <w:r>
        <w:rPr>
          <w:rFonts w:hint="eastAsia"/>
        </w:rPr>
        <w:lastRenderedPageBreak/>
        <w:t>图</w:t>
      </w:r>
      <w:r>
        <w:rPr>
          <w:rFonts w:hint="eastAsia"/>
        </w:rPr>
        <w:t>7</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9</w:t>
      </w:r>
      <w:r w:rsidR="006669BC">
        <w:fldChar w:fldCharType="end"/>
      </w:r>
      <w:r w:rsidRPr="00624122">
        <w:t xml:space="preserve"> </w:t>
      </w:r>
      <w:r>
        <w:rPr>
          <w:rFonts w:hint="eastAsia"/>
        </w:rPr>
        <w:t>环境因素</w:t>
      </w:r>
      <w:bookmarkEnd w:id="169"/>
      <w:bookmarkEnd w:id="170"/>
      <w:bookmarkEnd w:id="171"/>
      <w:bookmarkEnd w:id="172"/>
    </w:p>
    <w:p w:rsidR="00446DBA" w:rsidRDefault="00446DBA" w:rsidP="001400D4">
      <w:pPr>
        <w:pStyle w:val="Body"/>
      </w:pPr>
      <w:r>
        <w:rPr>
          <w:rFonts w:hint="eastAsia"/>
          <w:noProof/>
          <w:lang w:eastAsia="zh-CN"/>
        </w:rPr>
        <w:drawing>
          <wp:inline distT="0" distB="0" distL="0" distR="0">
            <wp:extent cx="2857500" cy="3467100"/>
            <wp:effectExtent l="19050" t="0" r="0" b="0"/>
            <wp:docPr id="36" name="图片 36" descr="地形环境影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地形环境影响"/>
                    <pic:cNvPicPr>
                      <a:picLocks noChangeAspect="1" noChangeArrowheads="1"/>
                    </pic:cNvPicPr>
                  </pic:nvPicPr>
                  <pic:blipFill>
                    <a:blip r:embed="rId48" cstate="print"/>
                    <a:srcRect/>
                    <a:stretch>
                      <a:fillRect/>
                    </a:stretch>
                  </pic:blipFill>
                  <pic:spPr bwMode="auto">
                    <a:xfrm>
                      <a:off x="0" y="0"/>
                      <a:ext cx="2857500" cy="3467100"/>
                    </a:xfrm>
                    <a:prstGeom prst="rect">
                      <a:avLst/>
                    </a:prstGeom>
                    <a:noFill/>
                    <a:ln w="9525">
                      <a:noFill/>
                      <a:miter lim="800000"/>
                      <a:headEnd/>
                      <a:tailEnd/>
                    </a:ln>
                  </pic:spPr>
                </pic:pic>
              </a:graphicData>
            </a:graphic>
          </wp:inline>
        </w:drawing>
      </w:r>
    </w:p>
    <w:p w:rsidR="00446DBA" w:rsidRPr="00246C14" w:rsidRDefault="00446DBA" w:rsidP="001400D4">
      <w:pPr>
        <w:pStyle w:val="Body"/>
        <w:rPr>
          <w:lang w:eastAsia="zh-CN"/>
        </w:rPr>
      </w:pPr>
      <w:r w:rsidRPr="00246C14">
        <w:rPr>
          <w:rFonts w:hint="eastAsia"/>
          <w:lang w:eastAsia="zh-CN"/>
        </w:rPr>
        <w:t>上图中所示区域里，地域类型属于农村环境，建筑物不高，大部分地区是农田，且地形比较平坦。图中</w:t>
      </w:r>
      <w:r w:rsidRPr="00246C14">
        <w:rPr>
          <w:rFonts w:hint="eastAsia"/>
          <w:lang w:eastAsia="zh-CN"/>
        </w:rPr>
        <w:t>1</w:t>
      </w:r>
      <w:r w:rsidRPr="00246C14">
        <w:rPr>
          <w:rFonts w:hint="eastAsia"/>
          <w:lang w:eastAsia="zh-CN"/>
        </w:rPr>
        <w:t>、</w:t>
      </w:r>
      <w:r w:rsidRPr="00246C14">
        <w:rPr>
          <w:rFonts w:hint="eastAsia"/>
          <w:lang w:eastAsia="zh-CN"/>
        </w:rPr>
        <w:t>2</w:t>
      </w:r>
      <w:r w:rsidRPr="00246C14">
        <w:rPr>
          <w:rFonts w:hint="eastAsia"/>
          <w:lang w:eastAsia="zh-CN"/>
        </w:rPr>
        <w:t>站点较高，天线挂高也较高，分别为</w:t>
      </w:r>
      <w:smartTag w:uri="urn:schemas-microsoft-com:office:smarttags" w:element="chmetcnv">
        <w:smartTagPr>
          <w:attr w:name="UnitName" w:val="m"/>
          <w:attr w:name="SourceValue" w:val="53"/>
          <w:attr w:name="HasSpace" w:val="False"/>
          <w:attr w:name="Negative" w:val="False"/>
          <w:attr w:name="NumberType" w:val="1"/>
          <w:attr w:name="TCSC" w:val="0"/>
        </w:smartTagPr>
        <w:r w:rsidRPr="00246C14">
          <w:rPr>
            <w:rFonts w:hint="eastAsia"/>
            <w:lang w:eastAsia="zh-CN"/>
          </w:rPr>
          <w:t>53m</w:t>
        </w:r>
      </w:smartTag>
      <w:r w:rsidRPr="00246C14">
        <w:rPr>
          <w:rFonts w:hint="eastAsia"/>
          <w:lang w:eastAsia="zh-CN"/>
        </w:rPr>
        <w:t>和</w:t>
      </w:r>
      <w:smartTag w:uri="urn:schemas-microsoft-com:office:smarttags" w:element="chmetcnv">
        <w:smartTagPr>
          <w:attr w:name="UnitName" w:val="m"/>
          <w:attr w:name="SourceValue" w:val="60"/>
          <w:attr w:name="HasSpace" w:val="False"/>
          <w:attr w:name="Negative" w:val="False"/>
          <w:attr w:name="NumberType" w:val="1"/>
          <w:attr w:name="TCSC" w:val="0"/>
        </w:smartTagPr>
        <w:r w:rsidRPr="00246C14">
          <w:rPr>
            <w:rFonts w:hint="eastAsia"/>
            <w:lang w:eastAsia="zh-CN"/>
          </w:rPr>
          <w:t>60m</w:t>
        </w:r>
      </w:smartTag>
      <w:r w:rsidRPr="00246C14">
        <w:rPr>
          <w:rFonts w:hint="eastAsia"/>
          <w:lang w:eastAsia="zh-CN"/>
        </w:rPr>
        <w:t>。图中红色方框所示区域里有有导频污染的情况出现。</w:t>
      </w:r>
    </w:p>
    <w:p w:rsidR="00446DBA" w:rsidRDefault="00446DBA" w:rsidP="001400D4">
      <w:pPr>
        <w:pStyle w:val="40"/>
      </w:pPr>
      <w:bookmarkStart w:id="173" w:name="_Toc151188209"/>
      <w:bookmarkStart w:id="174" w:name="_Toc151279436"/>
      <w:bookmarkStart w:id="175" w:name="_Toc160800188"/>
      <w:bookmarkStart w:id="176" w:name="_Toc213585476"/>
      <w:proofErr w:type="spellStart"/>
      <w:r>
        <w:rPr>
          <w:rFonts w:hint="eastAsia"/>
        </w:rPr>
        <w:t>影响分析</w:t>
      </w:r>
      <w:bookmarkEnd w:id="173"/>
      <w:bookmarkEnd w:id="174"/>
      <w:bookmarkEnd w:id="175"/>
      <w:bookmarkEnd w:id="176"/>
      <w:proofErr w:type="spellEnd"/>
    </w:p>
    <w:p w:rsidR="00446DBA" w:rsidRPr="00246C14" w:rsidRDefault="00446DBA" w:rsidP="001400D4">
      <w:pPr>
        <w:pStyle w:val="Body"/>
        <w:rPr>
          <w:lang w:eastAsia="zh-CN"/>
        </w:rPr>
      </w:pPr>
      <w:r w:rsidRPr="00246C14">
        <w:rPr>
          <w:rFonts w:hint="eastAsia"/>
          <w:lang w:eastAsia="zh-CN"/>
        </w:rPr>
        <w:t>进行网络建设时，导频污染对网络性能有一定的影响，主要表现如下：</w:t>
      </w:r>
    </w:p>
    <w:p w:rsidR="00446DBA" w:rsidRPr="00246C14" w:rsidRDefault="00446DBA" w:rsidP="001400D4">
      <w:pPr>
        <w:pStyle w:val="Body"/>
        <w:rPr>
          <w:lang w:eastAsia="zh-CN"/>
        </w:rPr>
      </w:pPr>
      <w:r w:rsidRPr="00624122">
        <w:rPr>
          <w:rFonts w:hint="eastAsia"/>
          <w:lang w:eastAsia="zh-CN"/>
        </w:rPr>
        <w:t>呼通率降低：在导频污染的地方，由于手机无法稳定驻留于一个小区，不</w:t>
      </w:r>
      <w:r w:rsidRPr="00246C14">
        <w:rPr>
          <w:rFonts w:hint="eastAsia"/>
          <w:lang w:eastAsia="zh-CN"/>
        </w:rPr>
        <w:t>停的进行服务小区重选，在手机起呼过程中会不断地更换服务小区，易发生起呼失败。</w:t>
      </w:r>
    </w:p>
    <w:p w:rsidR="00446DBA" w:rsidRPr="00246C14" w:rsidRDefault="00446DBA" w:rsidP="001400D4">
      <w:pPr>
        <w:pStyle w:val="Body"/>
        <w:rPr>
          <w:lang w:eastAsia="zh-CN"/>
        </w:rPr>
      </w:pPr>
      <w:r w:rsidRPr="00246C14">
        <w:rPr>
          <w:rFonts w:hint="eastAsia"/>
          <w:lang w:eastAsia="zh-CN"/>
        </w:rPr>
        <w:t>掉话率上升：出现导频污染的情况时，由于没有一个足够强的主导频，手机通话过程中，乒乓切换会比较严重，导致掉话率上升。</w:t>
      </w:r>
    </w:p>
    <w:p w:rsidR="00446DBA" w:rsidRPr="00246C14" w:rsidRDefault="00446DBA" w:rsidP="001400D4">
      <w:pPr>
        <w:pStyle w:val="Body"/>
        <w:rPr>
          <w:lang w:eastAsia="zh-CN"/>
        </w:rPr>
      </w:pPr>
      <w:r w:rsidRPr="00246C14">
        <w:rPr>
          <w:rFonts w:hint="eastAsia"/>
          <w:lang w:eastAsia="zh-CN"/>
        </w:rPr>
        <w:t>系统容量降低：导频污染的情况出现时，由于出现干扰，会导致系统</w:t>
      </w:r>
      <w:r>
        <w:rPr>
          <w:rFonts w:hint="eastAsia"/>
          <w:lang w:eastAsia="zh-CN"/>
        </w:rPr>
        <w:t>控制信道和业务信道</w:t>
      </w:r>
      <w:r>
        <w:rPr>
          <w:rFonts w:hint="eastAsia"/>
          <w:lang w:eastAsia="zh-CN"/>
        </w:rPr>
        <w:t>SINR</w:t>
      </w:r>
      <w:r>
        <w:rPr>
          <w:rFonts w:hint="eastAsia"/>
          <w:lang w:eastAsia="zh-CN"/>
        </w:rPr>
        <w:t>降低，导致数据吞吐量降低，覆盖半径收缩</w:t>
      </w:r>
      <w:r w:rsidRPr="00246C14">
        <w:rPr>
          <w:rFonts w:hint="eastAsia"/>
          <w:lang w:eastAsia="zh-CN"/>
        </w:rPr>
        <w:t>。</w:t>
      </w:r>
    </w:p>
    <w:p w:rsidR="00446DBA" w:rsidRDefault="00446DBA" w:rsidP="001400D4">
      <w:pPr>
        <w:pStyle w:val="Body"/>
        <w:rPr>
          <w:lang w:eastAsia="zh-CN"/>
        </w:rPr>
      </w:pPr>
      <w:r w:rsidRPr="00246C14">
        <w:rPr>
          <w:rFonts w:hint="eastAsia"/>
          <w:lang w:eastAsia="zh-CN"/>
        </w:rPr>
        <w:t>高</w:t>
      </w:r>
      <w:r w:rsidRPr="00246C14">
        <w:rPr>
          <w:rFonts w:hint="eastAsia"/>
          <w:lang w:eastAsia="zh-CN"/>
        </w:rPr>
        <w:t>BLER</w:t>
      </w:r>
      <w:r w:rsidRPr="00246C14">
        <w:rPr>
          <w:rFonts w:hint="eastAsia"/>
          <w:lang w:eastAsia="zh-CN"/>
        </w:rPr>
        <w:t>：导频污染发生时会</w:t>
      </w:r>
      <w:r>
        <w:rPr>
          <w:rFonts w:hint="eastAsia"/>
          <w:lang w:eastAsia="zh-CN"/>
        </w:rPr>
        <w:t>有很大的干扰情况出现，这样会导致</w:t>
      </w:r>
      <w:r>
        <w:rPr>
          <w:rFonts w:hint="eastAsia"/>
          <w:lang w:eastAsia="zh-CN"/>
        </w:rPr>
        <w:t>BLER</w:t>
      </w:r>
      <w:r>
        <w:rPr>
          <w:rFonts w:hint="eastAsia"/>
          <w:lang w:eastAsia="zh-CN"/>
        </w:rPr>
        <w:t>提升，导致业务信道质量下降，数据速率下降。</w:t>
      </w:r>
    </w:p>
    <w:p w:rsidR="00446DBA" w:rsidRPr="003C42C1" w:rsidRDefault="00446DBA" w:rsidP="001400D4">
      <w:pPr>
        <w:pStyle w:val="30"/>
      </w:pPr>
      <w:bookmarkStart w:id="177" w:name="_Toc151188210"/>
      <w:bookmarkStart w:id="178" w:name="_Toc151279437"/>
      <w:bookmarkStart w:id="179" w:name="_Toc160800189"/>
      <w:bookmarkStart w:id="180" w:name="_Toc213585477"/>
      <w:bookmarkStart w:id="181" w:name="_Toc286158561"/>
      <w:bookmarkStart w:id="182" w:name="_Toc286938548"/>
      <w:proofErr w:type="spellStart"/>
      <w:r w:rsidRPr="003C42C1">
        <w:rPr>
          <w:rFonts w:hint="eastAsia"/>
        </w:rPr>
        <w:t>优化方法分析</w:t>
      </w:r>
      <w:bookmarkEnd w:id="177"/>
      <w:bookmarkEnd w:id="178"/>
      <w:bookmarkEnd w:id="179"/>
      <w:bookmarkEnd w:id="180"/>
      <w:bookmarkEnd w:id="181"/>
      <w:bookmarkEnd w:id="182"/>
      <w:proofErr w:type="spellEnd"/>
    </w:p>
    <w:p w:rsidR="00446DBA" w:rsidRPr="009378CA" w:rsidRDefault="00446DBA" w:rsidP="001400D4">
      <w:pPr>
        <w:pStyle w:val="Body"/>
        <w:rPr>
          <w:lang w:eastAsia="zh-CN"/>
        </w:rPr>
      </w:pPr>
      <w:r w:rsidRPr="009378CA">
        <w:rPr>
          <w:rFonts w:hint="eastAsia"/>
          <w:lang w:eastAsia="zh-CN"/>
        </w:rPr>
        <w:t>导频污染的优化，其根本目的是在原来的导频污染</w:t>
      </w:r>
      <w:r>
        <w:rPr>
          <w:rFonts w:hint="eastAsia"/>
          <w:lang w:eastAsia="zh-CN"/>
        </w:rPr>
        <w:t>区域</w:t>
      </w:r>
      <w:r w:rsidRPr="009378CA">
        <w:rPr>
          <w:rFonts w:hint="eastAsia"/>
          <w:lang w:eastAsia="zh-CN"/>
        </w:rPr>
        <w:t>产生一个足够强的主导频信号，以提高网络性能。</w:t>
      </w:r>
    </w:p>
    <w:p w:rsidR="00446DBA" w:rsidRDefault="00446DBA" w:rsidP="001400D4">
      <w:pPr>
        <w:pStyle w:val="30"/>
        <w:rPr>
          <w:lang w:eastAsia="zh-CN"/>
        </w:rPr>
      </w:pPr>
      <w:bookmarkStart w:id="183" w:name="_Toc151124269"/>
      <w:bookmarkStart w:id="184" w:name="_Toc151188211"/>
      <w:bookmarkStart w:id="185" w:name="_Toc151279438"/>
      <w:bookmarkStart w:id="186" w:name="_Toc160800190"/>
      <w:bookmarkStart w:id="187" w:name="_Toc213585478"/>
      <w:bookmarkStart w:id="188" w:name="_Toc286158562"/>
      <w:bookmarkStart w:id="189" w:name="_Toc286938549"/>
      <w:r>
        <w:rPr>
          <w:rFonts w:hint="eastAsia"/>
          <w:lang w:eastAsia="zh-CN"/>
        </w:rPr>
        <w:lastRenderedPageBreak/>
        <w:t>规划阶段导频污染问题优化</w:t>
      </w:r>
      <w:bookmarkEnd w:id="183"/>
      <w:bookmarkEnd w:id="184"/>
      <w:bookmarkEnd w:id="185"/>
      <w:bookmarkEnd w:id="186"/>
      <w:bookmarkEnd w:id="187"/>
      <w:bookmarkEnd w:id="188"/>
      <w:bookmarkEnd w:id="189"/>
    </w:p>
    <w:p w:rsidR="00446DBA" w:rsidRPr="009378CA" w:rsidRDefault="00446DBA" w:rsidP="001400D4">
      <w:pPr>
        <w:pStyle w:val="Body"/>
        <w:rPr>
          <w:lang w:eastAsia="zh-CN"/>
        </w:rPr>
      </w:pPr>
      <w:r w:rsidRPr="009378CA">
        <w:rPr>
          <w:rFonts w:hint="eastAsia"/>
          <w:lang w:eastAsia="zh-CN"/>
        </w:rPr>
        <w:t>在进行站点规划时，避免出现几个站点的环形分布情况。这样有可能在环形区域的中心出现导频污染的情况。</w:t>
      </w:r>
    </w:p>
    <w:p w:rsidR="00446DBA" w:rsidRPr="009378CA" w:rsidRDefault="00446DBA" w:rsidP="001400D4">
      <w:pPr>
        <w:pStyle w:val="Body"/>
        <w:rPr>
          <w:lang w:eastAsia="zh-CN"/>
        </w:rPr>
      </w:pPr>
      <w:r w:rsidRPr="009378CA">
        <w:rPr>
          <w:rFonts w:hint="eastAsia"/>
          <w:lang w:eastAsia="zh-CN"/>
        </w:rPr>
        <w:t>进行仿真的过程中，注意比较不同仿真条件下的结果，通过调整</w:t>
      </w:r>
      <w:r>
        <w:rPr>
          <w:rFonts w:hint="eastAsia"/>
          <w:lang w:eastAsia="zh-CN"/>
        </w:rPr>
        <w:t>RS</w:t>
      </w:r>
      <w:r w:rsidRPr="009378CA">
        <w:rPr>
          <w:rFonts w:hint="eastAsia"/>
          <w:lang w:eastAsia="zh-CN"/>
        </w:rPr>
        <w:t>的功率实现最佳的</w:t>
      </w:r>
      <w:r>
        <w:rPr>
          <w:rFonts w:hint="eastAsia"/>
          <w:lang w:eastAsia="zh-CN"/>
        </w:rPr>
        <w:t>RSRP</w:t>
      </w:r>
      <w:r w:rsidRPr="009378CA">
        <w:rPr>
          <w:rFonts w:hint="eastAsia"/>
          <w:lang w:eastAsia="zh-CN"/>
        </w:rPr>
        <w:t>覆盖和</w:t>
      </w:r>
      <w:r>
        <w:rPr>
          <w:rFonts w:hint="eastAsia"/>
          <w:lang w:eastAsia="zh-CN"/>
        </w:rPr>
        <w:t>RS-CINR</w:t>
      </w:r>
      <w:r w:rsidRPr="009378CA">
        <w:rPr>
          <w:rFonts w:hint="eastAsia"/>
          <w:lang w:eastAsia="zh-CN"/>
        </w:rPr>
        <w:t>的覆盖。调整扇区方位角和下倾角，实现最佳的扇区仿真覆盖，避免多小区重叠覆盖区域。</w:t>
      </w:r>
    </w:p>
    <w:p w:rsidR="00446DBA" w:rsidRDefault="00446DBA" w:rsidP="001400D4">
      <w:pPr>
        <w:pStyle w:val="30"/>
      </w:pPr>
      <w:bookmarkStart w:id="190" w:name="_Toc151124270"/>
      <w:bookmarkStart w:id="191" w:name="_Toc151188212"/>
      <w:bookmarkStart w:id="192" w:name="_Toc151279439"/>
      <w:bookmarkStart w:id="193" w:name="_Toc160800191"/>
      <w:bookmarkStart w:id="194" w:name="_Toc213585479"/>
      <w:bookmarkStart w:id="195" w:name="_Toc286158563"/>
      <w:bookmarkStart w:id="196" w:name="_Toc286938550"/>
      <w:proofErr w:type="spellStart"/>
      <w:r>
        <w:rPr>
          <w:rFonts w:hint="eastAsia"/>
        </w:rPr>
        <w:t>现网导频污染问题优化</w:t>
      </w:r>
      <w:bookmarkEnd w:id="190"/>
      <w:bookmarkEnd w:id="191"/>
      <w:bookmarkEnd w:id="192"/>
      <w:bookmarkEnd w:id="193"/>
      <w:bookmarkEnd w:id="194"/>
      <w:bookmarkEnd w:id="195"/>
      <w:bookmarkEnd w:id="196"/>
      <w:proofErr w:type="spellEnd"/>
    </w:p>
    <w:p w:rsidR="00446DBA" w:rsidRDefault="00446DBA" w:rsidP="001400D4">
      <w:pPr>
        <w:pStyle w:val="40"/>
      </w:pPr>
      <w:bookmarkStart w:id="197" w:name="_Toc151124271"/>
      <w:bookmarkStart w:id="198" w:name="_Toc151188213"/>
      <w:bookmarkStart w:id="199" w:name="_Toc151279440"/>
      <w:bookmarkStart w:id="200" w:name="_Toc213585480"/>
      <w:proofErr w:type="spellStart"/>
      <w:r>
        <w:rPr>
          <w:rFonts w:hint="eastAsia"/>
        </w:rPr>
        <w:t>天线调整</w:t>
      </w:r>
      <w:bookmarkEnd w:id="197"/>
      <w:bookmarkEnd w:id="198"/>
      <w:bookmarkEnd w:id="199"/>
      <w:bookmarkEnd w:id="200"/>
      <w:proofErr w:type="spellEnd"/>
    </w:p>
    <w:p w:rsidR="00446DBA" w:rsidRPr="009378CA" w:rsidRDefault="00446DBA" w:rsidP="001400D4">
      <w:pPr>
        <w:pStyle w:val="Body"/>
        <w:rPr>
          <w:lang w:eastAsia="zh-CN"/>
        </w:rPr>
      </w:pPr>
      <w:r w:rsidRPr="009378CA">
        <w:rPr>
          <w:rFonts w:hint="eastAsia"/>
          <w:lang w:eastAsia="zh-CN"/>
        </w:rPr>
        <w:t>天线调整内容主要包括：天线位置调整、天线方位角调整、天线下倾角调整。</w:t>
      </w:r>
    </w:p>
    <w:p w:rsidR="00446DBA" w:rsidRPr="009378CA" w:rsidRDefault="00446DBA" w:rsidP="001400D4">
      <w:pPr>
        <w:pStyle w:val="Body"/>
        <w:rPr>
          <w:lang w:eastAsia="zh-CN"/>
        </w:rPr>
      </w:pPr>
      <w:r w:rsidRPr="009378CA">
        <w:rPr>
          <w:rFonts w:hint="eastAsia"/>
          <w:lang w:eastAsia="zh-CN"/>
        </w:rPr>
        <w:t>天线位置调整：可以根据实际情况调整天线的安装位置，以达到相应小区内具有较好的无线传播路径。</w:t>
      </w:r>
    </w:p>
    <w:p w:rsidR="00446DBA" w:rsidRPr="009378CA" w:rsidRDefault="00446DBA" w:rsidP="001400D4">
      <w:pPr>
        <w:pStyle w:val="Body"/>
        <w:rPr>
          <w:lang w:eastAsia="zh-CN"/>
        </w:rPr>
      </w:pPr>
      <w:r w:rsidRPr="009378CA">
        <w:rPr>
          <w:rFonts w:hint="eastAsia"/>
          <w:lang w:eastAsia="zh-CN"/>
        </w:rPr>
        <w:t>天线方位角调整：调整天线的朝向，以改变相应扇区的地理分布区域。</w:t>
      </w:r>
    </w:p>
    <w:p w:rsidR="00446DBA" w:rsidRPr="009378CA" w:rsidRDefault="00446DBA" w:rsidP="001400D4">
      <w:pPr>
        <w:pStyle w:val="Body"/>
        <w:rPr>
          <w:lang w:eastAsia="zh-CN"/>
        </w:rPr>
      </w:pPr>
      <w:r w:rsidRPr="009378CA">
        <w:rPr>
          <w:rFonts w:hint="eastAsia"/>
          <w:lang w:eastAsia="zh-CN"/>
        </w:rPr>
        <w:t>天线下倾角调整：调整天线的下倾角度，以减少相应小区的覆盖距离，减小对其他小区的影响。</w:t>
      </w:r>
    </w:p>
    <w:p w:rsidR="00446DBA" w:rsidRDefault="00446DBA" w:rsidP="001400D4">
      <w:pPr>
        <w:pStyle w:val="40"/>
      </w:pPr>
      <w:bookmarkStart w:id="201" w:name="_Toc151124272"/>
      <w:bookmarkStart w:id="202" w:name="_Toc151188214"/>
      <w:bookmarkStart w:id="203" w:name="_Toc151279441"/>
      <w:bookmarkStart w:id="204" w:name="_Toc213585481"/>
      <w:proofErr w:type="spellStart"/>
      <w:r>
        <w:rPr>
          <w:rFonts w:hint="eastAsia"/>
        </w:rPr>
        <w:t>无线参数调整</w:t>
      </w:r>
      <w:bookmarkEnd w:id="201"/>
      <w:bookmarkEnd w:id="202"/>
      <w:bookmarkEnd w:id="203"/>
      <w:bookmarkEnd w:id="204"/>
      <w:proofErr w:type="spellEnd"/>
    </w:p>
    <w:p w:rsidR="00446DBA" w:rsidRPr="009378CA" w:rsidRDefault="00446DBA" w:rsidP="001400D4">
      <w:pPr>
        <w:pStyle w:val="Body"/>
        <w:rPr>
          <w:lang w:eastAsia="zh-CN"/>
        </w:rPr>
      </w:pPr>
      <w:r w:rsidRPr="009378CA">
        <w:rPr>
          <w:rFonts w:hint="eastAsia"/>
          <w:lang w:eastAsia="zh-CN"/>
        </w:rPr>
        <w:t>调整扇区的发射功率，实现最佳的</w:t>
      </w:r>
      <w:r>
        <w:rPr>
          <w:rFonts w:hint="eastAsia"/>
          <w:lang w:eastAsia="zh-CN"/>
        </w:rPr>
        <w:t>覆盖距离</w:t>
      </w:r>
      <w:r w:rsidRPr="009378CA">
        <w:rPr>
          <w:rFonts w:hint="eastAsia"/>
          <w:lang w:eastAsia="zh-CN"/>
        </w:rPr>
        <w:t>。</w:t>
      </w:r>
    </w:p>
    <w:p w:rsidR="00446DBA" w:rsidRDefault="00446DBA" w:rsidP="001400D4">
      <w:pPr>
        <w:pStyle w:val="40"/>
      </w:pPr>
      <w:bookmarkStart w:id="205" w:name="_Toc151124273"/>
      <w:bookmarkStart w:id="206" w:name="_Toc151188215"/>
      <w:bookmarkStart w:id="207" w:name="_Toc151279442"/>
      <w:bookmarkStart w:id="208" w:name="_Toc213585482"/>
      <w:proofErr w:type="spellStart"/>
      <w:r>
        <w:rPr>
          <w:rFonts w:hint="eastAsia"/>
        </w:rPr>
        <w:t>采用</w:t>
      </w:r>
      <w:r>
        <w:rPr>
          <w:rFonts w:hint="eastAsia"/>
        </w:rPr>
        <w:t>RRU</w:t>
      </w:r>
      <w:bookmarkEnd w:id="205"/>
      <w:bookmarkEnd w:id="206"/>
      <w:bookmarkEnd w:id="207"/>
      <w:bookmarkEnd w:id="208"/>
      <w:proofErr w:type="spellEnd"/>
    </w:p>
    <w:p w:rsidR="00446DBA" w:rsidRPr="009378CA" w:rsidRDefault="00446DBA" w:rsidP="001400D4">
      <w:pPr>
        <w:pStyle w:val="Body"/>
        <w:rPr>
          <w:lang w:eastAsia="zh-CN"/>
        </w:rPr>
      </w:pPr>
      <w:r w:rsidRPr="009378CA">
        <w:rPr>
          <w:rFonts w:hint="eastAsia"/>
          <w:lang w:eastAsia="zh-CN"/>
        </w:rPr>
        <w:t>在某些导频污染严重的地方，可以考虑</w:t>
      </w:r>
      <w:r>
        <w:rPr>
          <w:rFonts w:hint="eastAsia"/>
          <w:lang w:eastAsia="zh-CN"/>
        </w:rPr>
        <w:t>采用双通道</w:t>
      </w:r>
      <w:r>
        <w:rPr>
          <w:rFonts w:hint="eastAsia"/>
          <w:lang w:eastAsia="zh-CN"/>
        </w:rPr>
        <w:t>RRU</w:t>
      </w:r>
      <w:r>
        <w:rPr>
          <w:rFonts w:hint="eastAsia"/>
          <w:lang w:eastAsia="zh-CN"/>
        </w:rPr>
        <w:t>拉远来单独增强该区域的覆盖，使得该区域只出现一个足够强的导频。</w:t>
      </w:r>
    </w:p>
    <w:p w:rsidR="00446DBA" w:rsidRDefault="00446DBA" w:rsidP="001400D4">
      <w:pPr>
        <w:pStyle w:val="40"/>
      </w:pPr>
      <w:bookmarkStart w:id="209" w:name="_Toc151279443"/>
      <w:bookmarkStart w:id="210" w:name="_Toc213585483"/>
      <w:proofErr w:type="spellStart"/>
      <w:r>
        <w:rPr>
          <w:rFonts w:hint="eastAsia"/>
        </w:rPr>
        <w:t>邻小区参数优化</w:t>
      </w:r>
      <w:bookmarkEnd w:id="209"/>
      <w:bookmarkEnd w:id="210"/>
      <w:proofErr w:type="spellEnd"/>
    </w:p>
    <w:p w:rsidR="00446DBA" w:rsidRPr="009378CA" w:rsidRDefault="00446DBA" w:rsidP="001400D4">
      <w:pPr>
        <w:pStyle w:val="Body"/>
        <w:rPr>
          <w:lang w:eastAsia="zh-CN"/>
        </w:rPr>
      </w:pPr>
      <w:r>
        <w:rPr>
          <w:rFonts w:hint="eastAsia"/>
          <w:lang w:eastAsia="zh-CN"/>
        </w:rPr>
        <w:t>在实际的网络优化过程中，由于各种各样的原因，有时候没有办法或者无法及时地采用上述方法进行导频污染区域的优化时，此时</w:t>
      </w:r>
      <w:r w:rsidRPr="009378CA">
        <w:rPr>
          <w:rFonts w:hint="eastAsia"/>
          <w:lang w:eastAsia="zh-CN"/>
        </w:rPr>
        <w:t>根据实际的网络情况，通过增删邻小区关系</w:t>
      </w:r>
      <w:r>
        <w:rPr>
          <w:rFonts w:hint="eastAsia"/>
          <w:lang w:eastAsia="zh-CN"/>
        </w:rPr>
        <w:t>和调整</w:t>
      </w:r>
      <w:r>
        <w:rPr>
          <w:rFonts w:hint="eastAsia"/>
          <w:lang w:eastAsia="zh-CN"/>
        </w:rPr>
        <w:t>PCI</w:t>
      </w:r>
      <w:r w:rsidRPr="009378CA">
        <w:rPr>
          <w:rFonts w:hint="eastAsia"/>
          <w:lang w:eastAsia="zh-CN"/>
        </w:rPr>
        <w:t>，</w:t>
      </w:r>
      <w:r w:rsidR="00A01616">
        <w:rPr>
          <w:rFonts w:hint="eastAsia"/>
          <w:lang w:eastAsia="zh-CN"/>
        </w:rPr>
        <w:t>PCI</w:t>
      </w:r>
      <w:r w:rsidR="00A01616">
        <w:rPr>
          <w:rFonts w:hint="eastAsia"/>
          <w:lang w:eastAsia="zh-CN"/>
        </w:rPr>
        <w:t>调整以模</w:t>
      </w:r>
      <w:r w:rsidR="00A01616">
        <w:rPr>
          <w:rFonts w:hint="eastAsia"/>
          <w:lang w:eastAsia="zh-CN"/>
        </w:rPr>
        <w:t>3</w:t>
      </w:r>
      <w:r w:rsidR="00A01616">
        <w:rPr>
          <w:rFonts w:hint="eastAsia"/>
          <w:lang w:eastAsia="zh-CN"/>
        </w:rPr>
        <w:t>为隔间，设计调整的邻区之间的</w:t>
      </w:r>
      <w:r w:rsidR="00A01616">
        <w:rPr>
          <w:rFonts w:hint="eastAsia"/>
          <w:lang w:eastAsia="zh-CN"/>
        </w:rPr>
        <w:t>PCI</w:t>
      </w:r>
      <w:r w:rsidR="00A01616">
        <w:rPr>
          <w:rFonts w:hint="eastAsia"/>
          <w:lang w:eastAsia="zh-CN"/>
        </w:rPr>
        <w:t>尽量不在相同模</w:t>
      </w:r>
      <w:r w:rsidR="00A01616">
        <w:rPr>
          <w:rFonts w:hint="eastAsia"/>
          <w:lang w:eastAsia="zh-CN"/>
        </w:rPr>
        <w:t>3</w:t>
      </w:r>
      <w:r w:rsidR="00A01616">
        <w:rPr>
          <w:rFonts w:hint="eastAsia"/>
          <w:lang w:eastAsia="zh-CN"/>
        </w:rPr>
        <w:t>内的</w:t>
      </w:r>
      <w:r w:rsidR="00A01616">
        <w:rPr>
          <w:rFonts w:hint="eastAsia"/>
          <w:lang w:eastAsia="zh-CN"/>
        </w:rPr>
        <w:t>PCI</w:t>
      </w:r>
      <w:r w:rsidR="00A01616">
        <w:rPr>
          <w:rFonts w:hint="eastAsia"/>
          <w:lang w:eastAsia="zh-CN"/>
        </w:rPr>
        <w:t>，</w:t>
      </w:r>
      <w:r w:rsidRPr="009378CA">
        <w:rPr>
          <w:rFonts w:hint="eastAsia"/>
          <w:lang w:eastAsia="zh-CN"/>
        </w:rPr>
        <w:t>来进行导频污染地区的网络性能的优化。</w:t>
      </w:r>
    </w:p>
    <w:p w:rsidR="00446DBA" w:rsidRPr="009378CA" w:rsidRDefault="00446DBA" w:rsidP="001400D4">
      <w:pPr>
        <w:pStyle w:val="Body"/>
        <w:rPr>
          <w:lang w:eastAsia="zh-CN"/>
        </w:rPr>
      </w:pPr>
      <w:r w:rsidRPr="009378CA">
        <w:rPr>
          <w:rFonts w:hint="eastAsia"/>
          <w:lang w:eastAsia="zh-CN"/>
        </w:rPr>
        <w:t>调整小区的个体偏移，通过对小区个体偏移的调整来改善扇区之间的切换性能。将小区的个体偏移调整为正值，则手机在该服务小区是“易进难出”，调整为负值，则手机在该服务小区是“易出难进”。建议调整值为正负</w:t>
      </w:r>
      <w:r w:rsidRPr="009378CA">
        <w:rPr>
          <w:rFonts w:hint="eastAsia"/>
          <w:lang w:eastAsia="zh-CN"/>
        </w:rPr>
        <w:t>3dB</w:t>
      </w:r>
      <w:r w:rsidRPr="009378CA">
        <w:rPr>
          <w:rFonts w:hint="eastAsia"/>
          <w:lang w:eastAsia="zh-CN"/>
        </w:rPr>
        <w:t>以内。</w:t>
      </w:r>
    </w:p>
    <w:p w:rsidR="00446DBA" w:rsidRPr="009378CA" w:rsidRDefault="00446DBA" w:rsidP="001400D4">
      <w:pPr>
        <w:pStyle w:val="Body"/>
        <w:rPr>
          <w:lang w:eastAsia="zh-CN"/>
        </w:rPr>
      </w:pPr>
      <w:r w:rsidRPr="009378CA">
        <w:rPr>
          <w:rFonts w:hint="eastAsia"/>
          <w:lang w:eastAsia="zh-CN"/>
        </w:rPr>
        <w:lastRenderedPageBreak/>
        <w:t>调整小区内的重选参数，通过修改小区的重选服务小区迟滞，来调整服务小区的重选性能。</w:t>
      </w:r>
    </w:p>
    <w:p w:rsidR="00446DBA" w:rsidRPr="009378CA" w:rsidRDefault="00446DBA" w:rsidP="001400D4">
      <w:pPr>
        <w:pStyle w:val="Body"/>
        <w:rPr>
          <w:lang w:eastAsia="zh-CN"/>
        </w:rPr>
      </w:pPr>
      <w:r w:rsidRPr="009378CA">
        <w:rPr>
          <w:rFonts w:hint="eastAsia"/>
          <w:lang w:eastAsia="zh-CN"/>
        </w:rPr>
        <w:t>需要强调的是，</w:t>
      </w:r>
      <w:r>
        <w:rPr>
          <w:rFonts w:hint="eastAsia"/>
          <w:lang w:eastAsia="zh-CN"/>
        </w:rPr>
        <w:t>通过调整工程参数</w:t>
      </w:r>
      <w:r w:rsidRPr="009378CA">
        <w:rPr>
          <w:rFonts w:hint="eastAsia"/>
          <w:lang w:eastAsia="zh-CN"/>
        </w:rPr>
        <w:t>消除</w:t>
      </w:r>
      <w:r>
        <w:rPr>
          <w:rFonts w:hint="eastAsia"/>
          <w:lang w:eastAsia="zh-CN"/>
        </w:rPr>
        <w:t>多个互相干扰的强导频，</w:t>
      </w:r>
      <w:r w:rsidRPr="009378CA">
        <w:rPr>
          <w:rFonts w:hint="eastAsia"/>
          <w:lang w:eastAsia="zh-CN"/>
        </w:rPr>
        <w:t>是进行导频污染优化的首要手段，</w:t>
      </w:r>
      <w:r>
        <w:rPr>
          <w:rFonts w:hint="eastAsia"/>
          <w:lang w:eastAsia="zh-CN"/>
        </w:rPr>
        <w:t>上述</w:t>
      </w:r>
      <w:r w:rsidRPr="009378CA">
        <w:rPr>
          <w:rFonts w:hint="eastAsia"/>
          <w:lang w:eastAsia="zh-CN"/>
        </w:rPr>
        <w:t>方法只是在实际网络环境中由于各种条件的限制无法消除导频污染时，而采取的一种优化网络性能的方法。</w:t>
      </w:r>
    </w:p>
    <w:p w:rsidR="00446DBA" w:rsidRDefault="00446DBA" w:rsidP="001400D4">
      <w:pPr>
        <w:pStyle w:val="40"/>
      </w:pPr>
      <w:bookmarkStart w:id="211" w:name="_Toc151279444"/>
      <w:bookmarkStart w:id="212" w:name="_Toc160800192"/>
      <w:bookmarkStart w:id="213" w:name="_Toc213585484"/>
      <w:bookmarkStart w:id="214" w:name="_Toc286158564"/>
      <w:proofErr w:type="spellStart"/>
      <w:r>
        <w:rPr>
          <w:rFonts w:hint="eastAsia"/>
        </w:rPr>
        <w:t>优化方法总结</w:t>
      </w:r>
      <w:bookmarkEnd w:id="211"/>
      <w:bookmarkEnd w:id="212"/>
      <w:bookmarkEnd w:id="213"/>
      <w:bookmarkEnd w:id="214"/>
      <w:proofErr w:type="spellEnd"/>
    </w:p>
    <w:p w:rsidR="00446DBA" w:rsidRPr="004E1935" w:rsidRDefault="00446DBA" w:rsidP="001400D4">
      <w:pPr>
        <w:pStyle w:val="Body"/>
        <w:rPr>
          <w:lang w:eastAsia="zh-CN"/>
        </w:rPr>
      </w:pPr>
      <w:r w:rsidRPr="009378CA">
        <w:rPr>
          <w:rFonts w:hint="eastAsia"/>
          <w:lang w:eastAsia="zh-CN"/>
        </w:rPr>
        <w:t>由于造成导频污染的原因可能是多方面的，因此在进行导频污染优化时，要注意导频污染优化方法综合使用。</w:t>
      </w:r>
    </w:p>
    <w:p w:rsidR="00446DBA" w:rsidRDefault="00446DBA" w:rsidP="001400D4">
      <w:pPr>
        <w:pStyle w:val="13"/>
        <w:rPr>
          <w:lang w:eastAsia="zh-CN"/>
        </w:rPr>
      </w:pPr>
      <w:bookmarkStart w:id="215" w:name="_Toc286158565"/>
      <w:bookmarkStart w:id="216" w:name="_Toc286938551"/>
      <w:r>
        <w:rPr>
          <w:rFonts w:hint="eastAsia"/>
          <w:lang w:eastAsia="zh-CN"/>
        </w:rPr>
        <w:t>常规覆盖优化的方法及流程</w:t>
      </w:r>
      <w:bookmarkEnd w:id="215"/>
      <w:bookmarkEnd w:id="216"/>
    </w:p>
    <w:p w:rsidR="00BB7E4D" w:rsidRPr="004F5C67" w:rsidRDefault="00BB7E4D" w:rsidP="00BB7E4D">
      <w:pPr>
        <w:pStyle w:val="a5"/>
        <w:keepNext/>
      </w:pPr>
      <w:bookmarkStart w:id="217" w:name="_Toc286398136"/>
      <w:r>
        <w:rPr>
          <w:rFonts w:hint="eastAsia"/>
        </w:rPr>
        <w:t>图</w:t>
      </w:r>
      <w:r>
        <w:rPr>
          <w:rFonts w:hint="eastAsia"/>
        </w:rPr>
        <w:t>8</w:t>
      </w:r>
      <w:r>
        <w:noBreakHyphen/>
      </w:r>
      <w:r w:rsidR="006669BC">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6669BC">
        <w:fldChar w:fldCharType="separate"/>
      </w:r>
      <w:r>
        <w:t>1</w:t>
      </w:r>
      <w:r w:rsidR="006669BC">
        <w:fldChar w:fldCharType="end"/>
      </w:r>
      <w:r>
        <w:t xml:space="preserve"> </w:t>
      </w:r>
      <w:r>
        <w:rPr>
          <w:rFonts w:hint="eastAsia"/>
        </w:rPr>
        <w:t>优化流程图</w:t>
      </w:r>
      <w:bookmarkEnd w:id="217"/>
    </w:p>
    <w:p w:rsidR="00BB7E4D" w:rsidRDefault="00446DBA" w:rsidP="001400D4">
      <w:pPr>
        <w:pStyle w:val="Body"/>
      </w:pPr>
      <w:r>
        <w:object w:dxaOrig="10829" w:dyaOrig="7839">
          <v:shape id="_x0000_i1028" type="#_x0000_t75" style="width:365.75pt;height:297.2pt" o:ole="">
            <v:imagedata r:id="rId49" o:title=""/>
          </v:shape>
          <o:OLEObject Type="Embed" ProgID="Visio.Drawing.11" ShapeID="_x0000_i1028" DrawAspect="Content" ObjectID="_1445326075" r:id="rId50"/>
        </w:object>
      </w:r>
      <w:bookmarkStart w:id="218" w:name="_Toc286158566"/>
    </w:p>
    <w:p w:rsidR="00446DBA" w:rsidRPr="00BB7E4D" w:rsidRDefault="00446DBA" w:rsidP="001400D4">
      <w:pPr>
        <w:pStyle w:val="22"/>
        <w:rPr>
          <w:shd w:val="clear" w:color="auto" w:fill="FFFFFF" w:themeFill="background1"/>
        </w:rPr>
      </w:pPr>
      <w:bookmarkStart w:id="219" w:name="_Toc286938552"/>
      <w:proofErr w:type="spellStart"/>
      <w:r w:rsidRPr="00BB7E4D">
        <w:rPr>
          <w:rFonts w:hint="eastAsia"/>
          <w:shd w:val="clear" w:color="auto" w:fill="FFFFFF" w:themeFill="background1"/>
        </w:rPr>
        <w:t>覆盖路测准备</w:t>
      </w:r>
      <w:bookmarkEnd w:id="218"/>
      <w:bookmarkEnd w:id="219"/>
      <w:proofErr w:type="spellEnd"/>
    </w:p>
    <w:p w:rsidR="00446DBA" w:rsidRDefault="00446DBA" w:rsidP="001400D4">
      <w:pPr>
        <w:pStyle w:val="Body"/>
        <w:rPr>
          <w:lang w:eastAsia="zh-CN"/>
        </w:rPr>
      </w:pPr>
      <w:r>
        <w:rPr>
          <w:rFonts w:hint="eastAsia"/>
          <w:lang w:eastAsia="zh-CN"/>
        </w:rPr>
        <w:t>在路测之前，首先需要确认测试区域的测试路线，根据《××城市</w:t>
      </w:r>
      <w:r>
        <w:rPr>
          <w:rFonts w:hint="eastAsia"/>
          <w:lang w:eastAsia="zh-CN"/>
        </w:rPr>
        <w:t>TD-LTE</w:t>
      </w:r>
      <w:r>
        <w:rPr>
          <w:rFonts w:hint="eastAsia"/>
          <w:lang w:eastAsia="zh-CN"/>
        </w:rPr>
        <w:t>基站信息总表》准备好路测工具所需要的站点信息文件，确认覆盖测试设备和软件能够正常工</w:t>
      </w:r>
      <w:r>
        <w:rPr>
          <w:rFonts w:hint="eastAsia"/>
          <w:lang w:eastAsia="zh-CN"/>
        </w:rPr>
        <w:lastRenderedPageBreak/>
        <w:t>作，准备所需要的电子地图，通过最新的《××城市</w:t>
      </w:r>
      <w:r>
        <w:rPr>
          <w:rFonts w:hint="eastAsia"/>
          <w:lang w:eastAsia="zh-CN"/>
        </w:rPr>
        <w:t>TD-LTE</w:t>
      </w:r>
      <w:r>
        <w:rPr>
          <w:rFonts w:hint="eastAsia"/>
          <w:lang w:eastAsia="zh-CN"/>
        </w:rPr>
        <w:t>基站信息总表》中的基站故障信息，确认覆盖测试区域内没有故障站点。在后台核查测试区域站点的邻区配置、功率参数、切换参数、重选参数无误。</w:t>
      </w:r>
    </w:p>
    <w:p w:rsidR="00446DBA" w:rsidRDefault="00446DBA" w:rsidP="001400D4">
      <w:pPr>
        <w:pStyle w:val="Body"/>
        <w:rPr>
          <w:lang w:eastAsia="zh-CN"/>
        </w:rPr>
      </w:pPr>
      <w:r>
        <w:rPr>
          <w:rFonts w:hint="eastAsia"/>
          <w:lang w:eastAsia="zh-CN"/>
        </w:rPr>
        <w:t>覆盖测试要求采用</w:t>
      </w:r>
      <w:r>
        <w:rPr>
          <w:rFonts w:hint="eastAsia"/>
          <w:lang w:eastAsia="zh-CN"/>
        </w:rPr>
        <w:t>SCANNER</w:t>
      </w:r>
      <w:r>
        <w:rPr>
          <w:rFonts w:hint="eastAsia"/>
          <w:lang w:eastAsia="zh-CN"/>
        </w:rPr>
        <w:t>且天线放在车顶（主要考虑天线放置车内时，测量准确度下降）。如果没有</w:t>
      </w:r>
      <w:r>
        <w:rPr>
          <w:rFonts w:hint="eastAsia"/>
          <w:lang w:eastAsia="zh-CN"/>
        </w:rPr>
        <w:t>SCANNER</w:t>
      </w:r>
      <w:r>
        <w:rPr>
          <w:rFonts w:hint="eastAsia"/>
          <w:lang w:eastAsia="zh-CN"/>
        </w:rPr>
        <w:t>，则可以用手机代替，但前提是需要对覆盖测试区域添加所有可能的邻区关系。</w:t>
      </w:r>
    </w:p>
    <w:p w:rsidR="00446DBA" w:rsidRPr="00BB7E4D" w:rsidRDefault="00446DBA" w:rsidP="001400D4">
      <w:pPr>
        <w:pStyle w:val="22"/>
        <w:rPr>
          <w:shd w:val="clear" w:color="auto" w:fill="FFFFFF" w:themeFill="background1"/>
        </w:rPr>
      </w:pPr>
      <w:bookmarkStart w:id="220" w:name="_Toc286158567"/>
      <w:bookmarkStart w:id="221" w:name="_Toc286938553"/>
      <w:proofErr w:type="spellStart"/>
      <w:r w:rsidRPr="00BB7E4D">
        <w:rPr>
          <w:rFonts w:hint="eastAsia"/>
          <w:shd w:val="clear" w:color="auto" w:fill="FFFFFF" w:themeFill="background1"/>
        </w:rPr>
        <w:t>覆盖路测</w:t>
      </w:r>
      <w:bookmarkEnd w:id="220"/>
      <w:bookmarkEnd w:id="221"/>
      <w:proofErr w:type="spellEnd"/>
    </w:p>
    <w:p w:rsidR="00446DBA" w:rsidRDefault="00446DBA" w:rsidP="001400D4">
      <w:pPr>
        <w:pStyle w:val="Body"/>
        <w:rPr>
          <w:lang w:eastAsia="zh-CN"/>
        </w:rPr>
      </w:pPr>
      <w:r>
        <w:rPr>
          <w:rFonts w:hint="eastAsia"/>
          <w:lang w:eastAsia="zh-CN"/>
        </w:rPr>
        <w:t>在覆盖测试时，尽可能的同时使用</w:t>
      </w:r>
      <w:r>
        <w:rPr>
          <w:rFonts w:hint="eastAsia"/>
          <w:lang w:eastAsia="zh-CN"/>
        </w:rPr>
        <w:t>UE</w:t>
      </w:r>
      <w:r>
        <w:rPr>
          <w:rFonts w:hint="eastAsia"/>
          <w:lang w:eastAsia="zh-CN"/>
        </w:rPr>
        <w:t>（</w:t>
      </w:r>
      <w:proofErr w:type="spellStart"/>
      <w:r>
        <w:rPr>
          <w:rFonts w:hint="eastAsia"/>
          <w:lang w:eastAsia="zh-CN"/>
        </w:rPr>
        <w:t>UE</w:t>
      </w:r>
      <w:proofErr w:type="spellEnd"/>
      <w:r>
        <w:rPr>
          <w:rFonts w:hint="eastAsia"/>
          <w:lang w:eastAsia="zh-CN"/>
        </w:rPr>
        <w:t>可以处于业务长保状态）和</w:t>
      </w:r>
      <w:r>
        <w:rPr>
          <w:rFonts w:hint="eastAsia"/>
          <w:lang w:eastAsia="zh-CN"/>
        </w:rPr>
        <w:t>SCANNER</w:t>
      </w:r>
      <w:r>
        <w:rPr>
          <w:rFonts w:hint="eastAsia"/>
          <w:lang w:eastAsia="zh-CN"/>
        </w:rPr>
        <w:t>，便于找出遗漏的邻区和分析时定位问题。</w:t>
      </w:r>
    </w:p>
    <w:p w:rsidR="00446DBA" w:rsidRDefault="00446DBA" w:rsidP="001400D4">
      <w:pPr>
        <w:pStyle w:val="Body"/>
        <w:rPr>
          <w:lang w:eastAsia="zh-CN"/>
        </w:rPr>
      </w:pPr>
      <w:r>
        <w:rPr>
          <w:rFonts w:hint="eastAsia"/>
          <w:lang w:eastAsia="zh-CN"/>
        </w:rPr>
        <w:t>覆盖路测，要求尽可能的遍历区域内所有能走车的道路。对于区域内的第一次摸底性质的覆盖测试和大范围内验证调整效果的路测，都可以交给分包商进行。</w:t>
      </w:r>
    </w:p>
    <w:p w:rsidR="00446DBA" w:rsidRPr="00BB7E4D" w:rsidRDefault="00446DBA" w:rsidP="001400D4">
      <w:pPr>
        <w:pStyle w:val="22"/>
        <w:rPr>
          <w:shd w:val="clear" w:color="auto" w:fill="FFFFFF" w:themeFill="background1"/>
        </w:rPr>
      </w:pPr>
      <w:bookmarkStart w:id="222" w:name="_Toc286158568"/>
      <w:bookmarkStart w:id="223" w:name="_Toc286938554"/>
      <w:proofErr w:type="spellStart"/>
      <w:r w:rsidRPr="00BB7E4D">
        <w:rPr>
          <w:rFonts w:hint="eastAsia"/>
          <w:shd w:val="clear" w:color="auto" w:fill="FFFFFF" w:themeFill="background1"/>
        </w:rPr>
        <w:t>覆盖路测数据分析</w:t>
      </w:r>
      <w:bookmarkEnd w:id="222"/>
      <w:bookmarkEnd w:id="223"/>
      <w:proofErr w:type="spellEnd"/>
    </w:p>
    <w:p w:rsidR="00446DBA" w:rsidRDefault="00446DBA" w:rsidP="001400D4">
      <w:pPr>
        <w:pStyle w:val="Body"/>
        <w:rPr>
          <w:lang w:eastAsia="zh-CN"/>
        </w:rPr>
      </w:pPr>
      <w:r>
        <w:rPr>
          <w:rFonts w:hint="eastAsia"/>
          <w:lang w:eastAsia="zh-CN"/>
        </w:rPr>
        <w:t>覆盖路测数据分析包括性能分析和问题分析两部分。性能分析主要统计</w:t>
      </w:r>
      <w:r>
        <w:rPr>
          <w:rFonts w:hint="eastAsia"/>
          <w:lang w:eastAsia="zh-CN"/>
        </w:rPr>
        <w:t>RSRP</w:t>
      </w:r>
      <w:r>
        <w:rPr>
          <w:rFonts w:hint="eastAsia"/>
          <w:lang w:eastAsia="zh-CN"/>
        </w:rPr>
        <w:t>和</w:t>
      </w:r>
      <w:r>
        <w:rPr>
          <w:rFonts w:hint="eastAsia"/>
          <w:lang w:eastAsia="zh-CN"/>
        </w:rPr>
        <w:t>RS-CINR</w:t>
      </w:r>
      <w:r>
        <w:rPr>
          <w:rFonts w:hint="eastAsia"/>
          <w:lang w:eastAsia="zh-CN"/>
        </w:rPr>
        <w:t>是否满足指标要求。若不满足指标要求，按照优先级根据前面覆盖问题的定义以及判断方法找出弱覆盖（即覆盖空洞和弱覆盖）、交叉覆盖（即包含越区覆盖和导频污染）的区域，逐点编号并给出初步解决方案，输出《路测日志与参数调整方案》。</w:t>
      </w:r>
    </w:p>
    <w:p w:rsidR="00446DBA" w:rsidRDefault="00446DBA" w:rsidP="001400D4">
      <w:pPr>
        <w:pStyle w:val="Body"/>
        <w:rPr>
          <w:lang w:eastAsia="zh-CN"/>
        </w:rPr>
      </w:pPr>
      <w:r>
        <w:rPr>
          <w:rFonts w:hint="eastAsia"/>
          <w:lang w:eastAsia="zh-CN"/>
        </w:rPr>
        <w:t>按预定方案解决问题点。若是判断由于天线的工程参数导致的，则调整天线工程参数后，再对问题点进行路测验证，并更新《基站工程参数表》；若是判断由于站点位置不理想或者是缺站导致的，确定后则需要向客户建议迁站或新增加站点。若是判断由设备导致的问题，将问题反馈到用服处理；若是判断由于参数设置原因导致的，通知网优后台人员调整参数后再对问题点进行路测验证，并由后台操作人员输出更新后的《网优参数修改汇总表》（该表每修改一次，当晚必须发送给网优组备份和确认）；若不能确定具体原因，则按照《现场问题反馈模板》填入相关信息后发给后方技术支撑组，支撑组提供相关建议后再进行路测验证。</w:t>
      </w:r>
    </w:p>
    <w:p w:rsidR="00446DBA" w:rsidRDefault="00446DBA" w:rsidP="001400D4">
      <w:pPr>
        <w:pStyle w:val="Body"/>
        <w:rPr>
          <w:lang w:eastAsia="zh-CN"/>
        </w:rPr>
      </w:pPr>
      <w:r>
        <w:rPr>
          <w:rFonts w:hint="eastAsia"/>
          <w:lang w:eastAsia="zh-CN"/>
        </w:rPr>
        <w:t>所有的问题点解决以后，再次使用</w:t>
      </w:r>
      <w:r>
        <w:rPr>
          <w:rFonts w:hint="eastAsia"/>
          <w:lang w:eastAsia="zh-CN"/>
        </w:rPr>
        <w:t>SCANNER+UE</w:t>
      </w:r>
      <w:r>
        <w:rPr>
          <w:rFonts w:hint="eastAsia"/>
          <w:lang w:eastAsia="zh-CN"/>
        </w:rPr>
        <w:t>（业务长保）进行覆盖测试，看</w:t>
      </w:r>
      <w:r>
        <w:rPr>
          <w:rFonts w:hint="eastAsia"/>
          <w:lang w:eastAsia="zh-CN"/>
        </w:rPr>
        <w:t>KPI</w:t>
      </w:r>
      <w:r>
        <w:rPr>
          <w:rFonts w:hint="eastAsia"/>
          <w:lang w:eastAsia="zh-CN"/>
        </w:rPr>
        <w:t>是否满足要求，若不满足，继续对问题进行分析编号、路测调整，直到覆盖指标满足要求后，才进入业务测试优化。</w:t>
      </w:r>
    </w:p>
    <w:p w:rsidR="00446DBA" w:rsidRDefault="00446DBA" w:rsidP="001400D4">
      <w:pPr>
        <w:pStyle w:val="Body"/>
        <w:rPr>
          <w:lang w:eastAsia="zh-CN"/>
        </w:rPr>
      </w:pPr>
      <w:r>
        <w:rPr>
          <w:rFonts w:hint="eastAsia"/>
          <w:lang w:eastAsia="zh-CN"/>
        </w:rPr>
        <w:t>详细方法如下：</w:t>
      </w:r>
    </w:p>
    <w:p w:rsidR="00446DBA" w:rsidRDefault="00446DBA" w:rsidP="001400D4">
      <w:pPr>
        <w:pStyle w:val="Body"/>
        <w:rPr>
          <w:lang w:eastAsia="zh-CN"/>
        </w:rPr>
      </w:pPr>
      <w:r>
        <w:rPr>
          <w:rFonts w:hint="eastAsia"/>
          <w:lang w:eastAsia="zh-CN"/>
        </w:rPr>
        <w:t>使用</w:t>
      </w:r>
      <w:r>
        <w:rPr>
          <w:rFonts w:hint="eastAsia"/>
          <w:lang w:eastAsia="zh-CN"/>
        </w:rPr>
        <w:t>CNA</w:t>
      </w:r>
      <w:r>
        <w:rPr>
          <w:rFonts w:hint="eastAsia"/>
          <w:lang w:eastAsia="zh-CN"/>
        </w:rPr>
        <w:t>分别统计</w:t>
      </w:r>
      <w:r>
        <w:rPr>
          <w:rFonts w:hint="eastAsia"/>
          <w:lang w:eastAsia="zh-CN"/>
        </w:rPr>
        <w:t>UE</w:t>
      </w:r>
      <w:r>
        <w:rPr>
          <w:rFonts w:hint="eastAsia"/>
          <w:lang w:eastAsia="zh-CN"/>
        </w:rPr>
        <w:t>和</w:t>
      </w:r>
      <w:r>
        <w:rPr>
          <w:rFonts w:hint="eastAsia"/>
          <w:lang w:eastAsia="zh-CN"/>
        </w:rPr>
        <w:t>SCANNER</w:t>
      </w:r>
      <w:r>
        <w:rPr>
          <w:rFonts w:hint="eastAsia"/>
          <w:lang w:eastAsia="zh-CN"/>
        </w:rPr>
        <w:t>的</w:t>
      </w:r>
      <w:r>
        <w:rPr>
          <w:rFonts w:hint="eastAsia"/>
          <w:lang w:eastAsia="zh-CN"/>
        </w:rPr>
        <w:t>RSRP</w:t>
      </w:r>
      <w:r>
        <w:rPr>
          <w:rFonts w:hint="eastAsia"/>
          <w:lang w:eastAsia="zh-CN"/>
        </w:rPr>
        <w:t>、</w:t>
      </w:r>
      <w:r>
        <w:rPr>
          <w:rFonts w:hint="eastAsia"/>
          <w:lang w:eastAsia="zh-CN"/>
        </w:rPr>
        <w:t>RS-CINR</w:t>
      </w:r>
      <w:r>
        <w:rPr>
          <w:rFonts w:hint="eastAsia"/>
          <w:lang w:eastAsia="zh-CN"/>
        </w:rPr>
        <w:t>和导频污染比例，并将结果保存在优化报告的优化前指标中</w:t>
      </w:r>
      <w:r w:rsidRPr="00F8705F">
        <w:rPr>
          <w:rFonts w:hint="eastAsia"/>
          <w:lang w:eastAsia="zh-CN"/>
        </w:rPr>
        <w:t>。</w:t>
      </w:r>
      <w:r>
        <w:rPr>
          <w:rFonts w:hint="eastAsia"/>
          <w:lang w:eastAsia="zh-CN"/>
        </w:rPr>
        <w:t>具体操作见第</w:t>
      </w:r>
      <w:r w:rsidR="00BB7E4D">
        <w:rPr>
          <w:rFonts w:hint="eastAsia"/>
          <w:lang w:eastAsia="zh-CN"/>
        </w:rPr>
        <w:t>7</w:t>
      </w:r>
      <w:r>
        <w:rPr>
          <w:rFonts w:hint="eastAsia"/>
          <w:lang w:eastAsia="zh-CN"/>
        </w:rPr>
        <w:t>章节方法。</w:t>
      </w:r>
    </w:p>
    <w:p w:rsidR="00446DBA" w:rsidRDefault="00446DBA" w:rsidP="001400D4">
      <w:pPr>
        <w:pStyle w:val="Body"/>
        <w:rPr>
          <w:lang w:eastAsia="zh-CN"/>
        </w:rPr>
      </w:pPr>
      <w:r w:rsidRPr="007946C3">
        <w:rPr>
          <w:rFonts w:hint="eastAsia"/>
          <w:lang w:eastAsia="zh-CN"/>
        </w:rPr>
        <w:t>在</w:t>
      </w:r>
      <w:r>
        <w:rPr>
          <w:rFonts w:hint="eastAsia"/>
          <w:lang w:eastAsia="zh-CN"/>
        </w:rPr>
        <w:t>CNA</w:t>
      </w:r>
      <w:r w:rsidRPr="007946C3">
        <w:rPr>
          <w:rFonts w:hint="eastAsia"/>
          <w:lang w:eastAsia="zh-CN"/>
        </w:rPr>
        <w:t>中</w:t>
      </w:r>
      <w:r w:rsidRPr="00F8705F">
        <w:rPr>
          <w:rFonts w:hint="eastAsia"/>
          <w:lang w:eastAsia="zh-CN"/>
        </w:rPr>
        <w:t>按照覆盖问题的标准找到问题点并进行标注。弱覆盖基于</w:t>
      </w:r>
      <w:r>
        <w:rPr>
          <w:rFonts w:hint="eastAsia"/>
          <w:lang w:eastAsia="zh-CN"/>
        </w:rPr>
        <w:t>SCANNER BESTRSR</w:t>
      </w:r>
      <w:r w:rsidRPr="00F8705F">
        <w:rPr>
          <w:rFonts w:hint="eastAsia"/>
          <w:lang w:eastAsia="zh-CN"/>
        </w:rPr>
        <w:t>P</w:t>
      </w:r>
      <w:r w:rsidRPr="00F8705F">
        <w:rPr>
          <w:rFonts w:hint="eastAsia"/>
          <w:lang w:eastAsia="zh-CN"/>
        </w:rPr>
        <w:t>进行</w:t>
      </w:r>
      <w:r>
        <w:rPr>
          <w:rFonts w:hint="eastAsia"/>
          <w:lang w:eastAsia="zh-CN"/>
        </w:rPr>
        <w:t>判断，导频污染的显示和标注与弱覆盖区域相同，都是基于</w:t>
      </w:r>
      <w:r>
        <w:rPr>
          <w:rFonts w:hint="eastAsia"/>
          <w:lang w:eastAsia="zh-CN"/>
        </w:rPr>
        <w:t>SCANNER</w:t>
      </w:r>
      <w:r>
        <w:rPr>
          <w:rFonts w:hint="eastAsia"/>
          <w:lang w:eastAsia="zh-CN"/>
        </w:rPr>
        <w:t>的测试数据。</w:t>
      </w:r>
    </w:p>
    <w:p w:rsidR="00446DBA" w:rsidRPr="008A28AD" w:rsidRDefault="00446DBA" w:rsidP="001400D4">
      <w:pPr>
        <w:pStyle w:val="Body"/>
        <w:rPr>
          <w:lang w:eastAsia="zh-CN"/>
        </w:rPr>
      </w:pPr>
      <w:r>
        <w:rPr>
          <w:rFonts w:hint="eastAsia"/>
          <w:lang w:eastAsia="zh-CN"/>
        </w:rPr>
        <w:lastRenderedPageBreak/>
        <w:t>可以将</w:t>
      </w:r>
      <w:r>
        <w:rPr>
          <w:rFonts w:hint="eastAsia"/>
          <w:lang w:eastAsia="zh-CN"/>
        </w:rPr>
        <w:t>SCANNER</w:t>
      </w:r>
      <w:r>
        <w:rPr>
          <w:rFonts w:hint="eastAsia"/>
          <w:lang w:eastAsia="zh-CN"/>
        </w:rPr>
        <w:t>的</w:t>
      </w:r>
      <w:r>
        <w:rPr>
          <w:rFonts w:hint="eastAsia"/>
          <w:lang w:eastAsia="zh-CN"/>
        </w:rPr>
        <w:t>BEST RSRP</w:t>
      </w:r>
      <w:r>
        <w:rPr>
          <w:rFonts w:hint="eastAsia"/>
          <w:lang w:eastAsia="zh-CN"/>
        </w:rPr>
        <w:t>和导频污染放在一张图中，按照地理位置就近原则进行问题点的合并，</w:t>
      </w:r>
      <w:r w:rsidRPr="00FA26ED">
        <w:rPr>
          <w:rFonts w:hint="eastAsia"/>
          <w:lang w:eastAsia="zh-CN"/>
        </w:rPr>
        <w:t>显示各个小区的服务范围。</w:t>
      </w:r>
      <w:r>
        <w:rPr>
          <w:rFonts w:hint="eastAsia"/>
          <w:lang w:eastAsia="zh-CN"/>
        </w:rPr>
        <w:t>CNT</w:t>
      </w:r>
      <w:r w:rsidRPr="00FA26ED">
        <w:rPr>
          <w:rFonts w:hint="eastAsia"/>
          <w:lang w:eastAsia="zh-CN"/>
        </w:rPr>
        <w:t xml:space="preserve"> </w:t>
      </w:r>
      <w:r>
        <w:rPr>
          <w:rFonts w:hint="eastAsia"/>
          <w:lang w:eastAsia="zh-CN"/>
        </w:rPr>
        <w:t>Map</w:t>
      </w:r>
      <w:r w:rsidRPr="00FA26ED">
        <w:rPr>
          <w:rFonts w:hint="eastAsia"/>
          <w:lang w:eastAsia="zh-CN"/>
        </w:rPr>
        <w:t>中的</w:t>
      </w:r>
      <w:r w:rsidR="00BB7E4D">
        <w:rPr>
          <w:rFonts w:hint="eastAsia"/>
          <w:noProof/>
          <w:lang w:eastAsia="zh-CN"/>
        </w:rPr>
        <w:drawing>
          <wp:inline distT="0" distB="0" distL="0" distR="0">
            <wp:extent cx="238125" cy="200025"/>
            <wp:effectExtent l="1905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1" cstate="print"/>
                    <a:srcRect/>
                    <a:stretch>
                      <a:fillRect/>
                    </a:stretch>
                  </pic:blipFill>
                  <pic:spPr bwMode="auto">
                    <a:xfrm>
                      <a:off x="0" y="0"/>
                      <a:ext cx="238125" cy="200025"/>
                    </a:xfrm>
                    <a:prstGeom prst="rect">
                      <a:avLst/>
                    </a:prstGeom>
                    <a:noFill/>
                    <a:ln w="9525">
                      <a:noFill/>
                      <a:miter lim="800000"/>
                      <a:headEnd/>
                      <a:tailEnd/>
                    </a:ln>
                  </pic:spPr>
                </pic:pic>
              </a:graphicData>
            </a:graphic>
          </wp:inline>
        </w:drawing>
      </w:r>
      <w:r w:rsidR="00BB7E4D" w:rsidRPr="00FA26ED">
        <w:rPr>
          <w:rFonts w:hint="eastAsia"/>
          <w:lang w:eastAsia="zh-CN"/>
        </w:rPr>
        <w:t xml:space="preserve"> </w:t>
      </w:r>
      <w:r w:rsidRPr="00FA26ED">
        <w:rPr>
          <w:rFonts w:hint="eastAsia"/>
          <w:lang w:eastAsia="zh-CN"/>
        </w:rPr>
        <w:t>“</w:t>
      </w:r>
      <w:r w:rsidR="00BB7E4D">
        <w:rPr>
          <w:rFonts w:hint="eastAsia"/>
          <w:lang w:eastAsia="zh-CN"/>
        </w:rPr>
        <w:t>line</w:t>
      </w:r>
      <w:r w:rsidRPr="00FA26ED">
        <w:rPr>
          <w:rFonts w:hint="eastAsia"/>
          <w:lang w:eastAsia="zh-CN"/>
        </w:rPr>
        <w:t>”</w:t>
      </w:r>
      <w:r w:rsidR="00BB7E4D">
        <w:rPr>
          <w:rFonts w:hint="eastAsia"/>
          <w:lang w:eastAsia="zh-CN"/>
        </w:rPr>
        <w:t>图标</w:t>
      </w:r>
      <w:r w:rsidRPr="00FA26ED">
        <w:rPr>
          <w:rFonts w:hint="eastAsia"/>
          <w:lang w:eastAsia="zh-CN"/>
        </w:rPr>
        <w:t>功能显示</w:t>
      </w:r>
      <w:r w:rsidRPr="00FA26ED">
        <w:rPr>
          <w:rFonts w:hint="eastAsia"/>
          <w:lang w:eastAsia="zh-CN"/>
        </w:rPr>
        <w:t>UE</w:t>
      </w:r>
      <w:r w:rsidRPr="00FA26ED">
        <w:rPr>
          <w:rFonts w:hint="eastAsia"/>
          <w:lang w:eastAsia="zh-CN"/>
        </w:rPr>
        <w:t>测试数据的</w:t>
      </w:r>
      <w:r>
        <w:rPr>
          <w:rFonts w:hint="eastAsia"/>
          <w:lang w:eastAsia="zh-CN"/>
        </w:rPr>
        <w:t>PCI</w:t>
      </w:r>
      <w:r w:rsidRPr="00FA26ED">
        <w:rPr>
          <w:rFonts w:hint="eastAsia"/>
          <w:lang w:eastAsia="zh-CN"/>
        </w:rPr>
        <w:t>来判断每个小区的服务范围，以发现和消除交叉覆盖</w:t>
      </w:r>
      <w:r>
        <w:rPr>
          <w:rFonts w:hint="eastAsia"/>
          <w:lang w:eastAsia="zh-CN"/>
        </w:rPr>
        <w:t>。</w:t>
      </w:r>
    </w:p>
    <w:p w:rsidR="00446DBA" w:rsidRDefault="00446DBA" w:rsidP="001400D4">
      <w:pPr>
        <w:pStyle w:val="Body"/>
        <w:rPr>
          <w:lang w:eastAsia="zh-CN"/>
        </w:rPr>
      </w:pPr>
      <w:r>
        <w:rPr>
          <w:rFonts w:hint="eastAsia"/>
          <w:lang w:eastAsia="zh-CN"/>
        </w:rPr>
        <w:t>或者是用每个点和服务小区的拉线图，不同小区线的颜色不相同，判断每个小区的覆盖范围。</w:t>
      </w:r>
    </w:p>
    <w:p w:rsidR="00BB7E4D" w:rsidRPr="003307AA" w:rsidRDefault="00BB7E4D" w:rsidP="00BB7E4D">
      <w:pPr>
        <w:pStyle w:val="a5"/>
        <w:keepNext/>
      </w:pPr>
      <w:r>
        <w:rPr>
          <w:rFonts w:hint="eastAsia"/>
        </w:rPr>
        <w:t>图</w:t>
      </w:r>
      <w:r>
        <w:rPr>
          <w:rFonts w:hint="eastAsia"/>
        </w:rPr>
        <w:t>8</w:t>
      </w:r>
      <w:r>
        <w:noBreakHyphen/>
      </w:r>
      <w:r>
        <w:rPr>
          <w:rFonts w:hint="eastAsia"/>
        </w:rPr>
        <w:t>2</w:t>
      </w:r>
      <w:r>
        <w:t xml:space="preserve">  </w:t>
      </w:r>
      <w:r>
        <w:rPr>
          <w:rFonts w:hint="eastAsia"/>
        </w:rPr>
        <w:t>服务小区</w:t>
      </w:r>
      <w:r>
        <w:rPr>
          <w:rFonts w:hint="eastAsia"/>
        </w:rPr>
        <w:t>RSRP</w:t>
      </w:r>
      <w:r>
        <w:rPr>
          <w:rFonts w:hint="eastAsia"/>
        </w:rPr>
        <w:t>覆盖的拉线图</w:t>
      </w:r>
    </w:p>
    <w:p w:rsidR="00446DBA" w:rsidRDefault="00BB7E4D" w:rsidP="001400D4">
      <w:pPr>
        <w:pStyle w:val="Body"/>
      </w:pPr>
      <w:r>
        <w:rPr>
          <w:rFonts w:hint="eastAsia"/>
          <w:noProof/>
          <w:lang w:eastAsia="zh-CN"/>
        </w:rPr>
        <w:drawing>
          <wp:inline distT="0" distB="0" distL="0" distR="0">
            <wp:extent cx="4892645" cy="2924175"/>
            <wp:effectExtent l="19050" t="0" r="320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2" cstate="print"/>
                    <a:srcRect/>
                    <a:stretch>
                      <a:fillRect/>
                    </a:stretch>
                  </pic:blipFill>
                  <pic:spPr bwMode="auto">
                    <a:xfrm>
                      <a:off x="0" y="0"/>
                      <a:ext cx="4892645" cy="2924175"/>
                    </a:xfrm>
                    <a:prstGeom prst="rect">
                      <a:avLst/>
                    </a:prstGeom>
                    <a:noFill/>
                    <a:ln w="9525">
                      <a:noFill/>
                      <a:miter lim="800000"/>
                      <a:headEnd/>
                      <a:tailEnd/>
                    </a:ln>
                  </pic:spPr>
                </pic:pic>
              </a:graphicData>
            </a:graphic>
          </wp:inline>
        </w:drawing>
      </w:r>
    </w:p>
    <w:p w:rsidR="00446DBA" w:rsidRPr="00BB7E4D" w:rsidRDefault="00446DBA" w:rsidP="001400D4">
      <w:pPr>
        <w:pStyle w:val="22"/>
        <w:rPr>
          <w:shd w:val="clear" w:color="auto" w:fill="FFFFFF" w:themeFill="background1"/>
        </w:rPr>
      </w:pPr>
      <w:bookmarkStart w:id="224" w:name="_Toc286158569"/>
      <w:bookmarkStart w:id="225" w:name="_Toc286938555"/>
      <w:proofErr w:type="spellStart"/>
      <w:r w:rsidRPr="00BB7E4D">
        <w:rPr>
          <w:rFonts w:hint="eastAsia"/>
          <w:shd w:val="clear" w:color="auto" w:fill="FFFFFF" w:themeFill="background1"/>
        </w:rPr>
        <w:t>路测优化</w:t>
      </w:r>
      <w:bookmarkEnd w:id="224"/>
      <w:bookmarkEnd w:id="225"/>
      <w:proofErr w:type="spellEnd"/>
    </w:p>
    <w:p w:rsidR="00446DBA" w:rsidRDefault="00446DBA" w:rsidP="001400D4">
      <w:pPr>
        <w:pStyle w:val="Body"/>
        <w:rPr>
          <w:lang w:eastAsia="zh-CN"/>
        </w:rPr>
      </w:pPr>
      <w:r>
        <w:rPr>
          <w:rFonts w:hint="eastAsia"/>
          <w:lang w:eastAsia="zh-CN"/>
        </w:rPr>
        <w:t>在路测优化时，重点借助小区服务范围图（</w:t>
      </w:r>
      <w:r>
        <w:rPr>
          <w:rFonts w:hint="eastAsia"/>
          <w:lang w:eastAsia="zh-CN"/>
        </w:rPr>
        <w:t>PCI</w:t>
      </w:r>
      <w:r>
        <w:rPr>
          <w:rFonts w:hint="eastAsia"/>
          <w:lang w:eastAsia="zh-CN"/>
        </w:rPr>
        <w:t>显示图和服务小区全网拉线图），优先解决弱覆盖的问题点；对于导频污染点、越区覆盖和</w:t>
      </w:r>
      <w:r>
        <w:rPr>
          <w:rFonts w:hint="eastAsia"/>
          <w:lang w:eastAsia="zh-CN"/>
        </w:rPr>
        <w:t>RS-CINR</w:t>
      </w:r>
      <w:r>
        <w:rPr>
          <w:rFonts w:hint="eastAsia"/>
          <w:lang w:eastAsia="zh-CN"/>
        </w:rPr>
        <w:t>差的区域通过规划每个小区的服务范围，控制和消除交叉覆盖区域来完成。弱覆盖点和交叉覆盖区域解决完之后，进行路测对比。</w:t>
      </w:r>
    </w:p>
    <w:p w:rsidR="0063465D" w:rsidRPr="00481B92" w:rsidRDefault="00446DBA" w:rsidP="001400D4">
      <w:pPr>
        <w:pStyle w:val="Body"/>
        <w:rPr>
          <w:lang w:eastAsia="zh-CN"/>
        </w:rPr>
      </w:pPr>
      <w:r>
        <w:rPr>
          <w:rFonts w:hint="eastAsia"/>
          <w:lang w:eastAsia="zh-CN"/>
        </w:rPr>
        <w:t>在解决弱覆盖和交叉覆盖时，可以借助</w:t>
      </w:r>
      <w:r w:rsidR="00BB7E4D">
        <w:rPr>
          <w:rFonts w:hint="eastAsia"/>
          <w:lang w:eastAsia="zh-CN"/>
        </w:rPr>
        <w:t>5.1.2</w:t>
      </w:r>
      <w:r>
        <w:rPr>
          <w:rFonts w:hint="eastAsia"/>
          <w:lang w:eastAsia="zh-CN"/>
        </w:rPr>
        <w:t>节介绍的下倾角计算工具计算天线上</w:t>
      </w:r>
      <w:r>
        <w:rPr>
          <w:rFonts w:hint="eastAsia"/>
          <w:lang w:eastAsia="zh-CN"/>
        </w:rPr>
        <w:t>3dB</w:t>
      </w:r>
      <w:r>
        <w:rPr>
          <w:rFonts w:hint="eastAsia"/>
          <w:lang w:eastAsia="zh-CN"/>
        </w:rPr>
        <w:t>的覆盖范围对应的天线下倾角。</w:t>
      </w:r>
    </w:p>
    <w:sectPr w:rsidR="0063465D" w:rsidRPr="00481B92" w:rsidSect="00454763">
      <w:headerReference w:type="even" r:id="rId53"/>
      <w:headerReference w:type="default" r:id="rId54"/>
      <w:footerReference w:type="even" r:id="rId55"/>
      <w:headerReference w:type="first" r:id="rId56"/>
      <w:footerReference w:type="first" r:id="rId57"/>
      <w:pgSz w:w="11907" w:h="16840" w:code="9"/>
      <w:pgMar w:top="1899" w:right="1400" w:bottom="1899" w:left="1400" w:header="799" w:footer="902"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YJH" w:date="2011-03-03T18:00:00Z" w:initials="Y">
    <w:p w:rsidR="00262EDA" w:rsidRDefault="00262EDA">
      <w:pPr>
        <w:pStyle w:val="a9"/>
      </w:pPr>
      <w:r>
        <w:rPr>
          <w:rStyle w:val="aa"/>
        </w:rPr>
        <w:annotationRef/>
      </w:r>
      <w:r>
        <w:rPr>
          <w:rFonts w:hint="eastAsia"/>
        </w:rPr>
        <w:t>新增补充内容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E10" w:rsidRDefault="001F3E10">
      <w:r>
        <w:separator/>
      </w:r>
    </w:p>
    <w:p w:rsidR="001F3E10" w:rsidRDefault="001F3E10"/>
  </w:endnote>
  <w:endnote w:type="continuationSeparator" w:id="0">
    <w:p w:rsidR="001F3E10" w:rsidRDefault="001F3E10">
      <w:r>
        <w:continuationSeparator/>
      </w:r>
    </w:p>
    <w:p w:rsidR="001F3E10" w:rsidRDefault="001F3E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楷体_GB2312">
    <w:panose1 w:val="02010609030101010101"/>
    <w:charset w:val="86"/>
    <w:family w:val="modern"/>
    <w:pitch w:val="fixed"/>
    <w:sig w:usb0="00000001" w:usb1="080E0000" w:usb2="00000010" w:usb3="00000000" w:csb0="00040000" w:csb1="00000000"/>
  </w:font>
  <w:font w:name="Palatino Linotype">
    <w:panose1 w:val="02040502050505030304"/>
    <w:charset w:val="00"/>
    <w:family w:val="roman"/>
    <w:pitch w:val="variable"/>
    <w:sig w:usb0="E00003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DotumChe">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320"/>
      <w:gridCol w:w="4200"/>
      <w:gridCol w:w="3553"/>
    </w:tblGrid>
    <w:tr w:rsidR="00262EDA" w:rsidTr="00640430">
      <w:tc>
        <w:tcPr>
          <w:tcW w:w="1320" w:type="dxa"/>
          <w:vAlign w:val="bottom"/>
        </w:tcPr>
        <w:p w:rsidR="00262EDA" w:rsidRPr="00C22449" w:rsidRDefault="00262EDA" w:rsidP="00640430">
          <w:pPr>
            <w:pStyle w:val="af"/>
            <w:ind w:left="240" w:right="240"/>
            <w:jc w:val="both"/>
            <w:rPr>
              <w:rFonts w:cs="Arial"/>
              <w:szCs w:val="18"/>
            </w:rPr>
          </w:pPr>
          <w:r>
            <w:rPr>
              <w:rFonts w:cs="Arial" w:hint="eastAsia"/>
              <w:szCs w:val="18"/>
            </w:rPr>
            <w:t>第</w:t>
          </w:r>
          <w:r w:rsidR="006669BC" w:rsidRPr="00640430">
            <w:rPr>
              <w:rFonts w:cs="Arial"/>
              <w:szCs w:val="18"/>
            </w:rPr>
            <w:fldChar w:fldCharType="begin"/>
          </w:r>
          <w:r w:rsidRPr="00640430">
            <w:rPr>
              <w:rFonts w:cs="Arial"/>
              <w:szCs w:val="18"/>
            </w:rPr>
            <w:instrText xml:space="preserve"> PAGE </w:instrText>
          </w:r>
          <w:r w:rsidR="006669BC" w:rsidRPr="00640430">
            <w:rPr>
              <w:rFonts w:cs="Arial"/>
              <w:szCs w:val="18"/>
            </w:rPr>
            <w:fldChar w:fldCharType="separate"/>
          </w:r>
          <w:r w:rsidR="00280EFD">
            <w:rPr>
              <w:rFonts w:cs="Arial"/>
              <w:noProof/>
              <w:szCs w:val="18"/>
            </w:rPr>
            <w:t>VI</w:t>
          </w:r>
          <w:r w:rsidR="006669BC" w:rsidRPr="00640430">
            <w:rPr>
              <w:rFonts w:cs="Arial"/>
              <w:szCs w:val="18"/>
            </w:rPr>
            <w:fldChar w:fldCharType="end"/>
          </w:r>
          <w:r w:rsidRPr="00640430">
            <w:rPr>
              <w:rFonts w:cs="Arial" w:hint="eastAsia"/>
              <w:szCs w:val="18"/>
            </w:rPr>
            <w:t>页</w:t>
          </w:r>
        </w:p>
      </w:tc>
      <w:tc>
        <w:tcPr>
          <w:tcW w:w="4200" w:type="dxa"/>
          <w:vAlign w:val="bottom"/>
        </w:tcPr>
        <w:p w:rsidR="00262EDA" w:rsidRPr="004E55AE" w:rsidRDefault="00262EDA" w:rsidP="00540548">
          <w:pPr>
            <w:pStyle w:val="af"/>
            <w:ind w:left="240" w:right="240"/>
            <w:jc w:val="both"/>
            <w:rPr>
              <w:rFonts w:cs="Arial"/>
              <w:szCs w:val="18"/>
            </w:rPr>
          </w:pPr>
          <w:r>
            <w:rPr>
              <w:rFonts w:cs="Arial" w:hint="eastAsia"/>
              <w:szCs w:val="18"/>
            </w:rPr>
            <w:t xml:space="preserve">    </w:t>
          </w:r>
          <w:r w:rsidR="006669BC" w:rsidRPr="004E55AE">
            <w:rPr>
              <w:rFonts w:cs="Arial"/>
              <w:szCs w:val="18"/>
            </w:rPr>
            <w:fldChar w:fldCharType="begin"/>
          </w:r>
          <w:r w:rsidRPr="004E55AE">
            <w:rPr>
              <w:rFonts w:cs="Arial"/>
              <w:szCs w:val="18"/>
            </w:rPr>
            <w:instrText xml:space="preserve"> DATE  \@ "yyyy"  \* MERGEFORMAT </w:instrText>
          </w:r>
          <w:r w:rsidR="006669BC" w:rsidRPr="004E55AE">
            <w:rPr>
              <w:rFonts w:cs="Arial"/>
              <w:szCs w:val="18"/>
            </w:rPr>
            <w:fldChar w:fldCharType="separate"/>
          </w:r>
          <w:r w:rsidR="00280EFD">
            <w:rPr>
              <w:rFonts w:cs="Arial"/>
              <w:noProof/>
              <w:szCs w:val="18"/>
            </w:rPr>
            <w:t>2013</w:t>
          </w:r>
          <w:r w:rsidR="006669BC" w:rsidRPr="004E55AE">
            <w:rPr>
              <w:rFonts w:cs="Arial"/>
              <w:szCs w:val="18"/>
            </w:rPr>
            <w:fldChar w:fldCharType="end"/>
          </w:r>
          <w:r w:rsidRPr="004E55AE">
            <w:rPr>
              <w:rFonts w:hint="eastAsia"/>
              <w:szCs w:val="18"/>
            </w:rPr>
            <w:t>版权所有</w:t>
          </w:r>
          <w:r w:rsidRPr="004E55AE">
            <w:rPr>
              <w:rFonts w:hint="eastAsia"/>
              <w:szCs w:val="18"/>
            </w:rPr>
            <w:t>©</w:t>
          </w:r>
          <w:r w:rsidRPr="004E55AE">
            <w:rPr>
              <w:rFonts w:hint="eastAsia"/>
              <w:szCs w:val="18"/>
            </w:rPr>
            <w:t>中兴通讯股份有限公司</w:t>
          </w:r>
        </w:p>
      </w:tc>
      <w:tc>
        <w:tcPr>
          <w:tcW w:w="3553" w:type="dxa"/>
          <w:vAlign w:val="bottom"/>
        </w:tcPr>
        <w:p w:rsidR="00262EDA" w:rsidRPr="004E55AE" w:rsidRDefault="00262EDA" w:rsidP="00640430">
          <w:pPr>
            <w:pStyle w:val="af"/>
            <w:ind w:left="240" w:right="60"/>
            <w:jc w:val="right"/>
            <w:rPr>
              <w:rFonts w:cs="Arial"/>
              <w:szCs w:val="18"/>
            </w:rPr>
          </w:pPr>
          <w:r w:rsidRPr="00895EDB">
            <w:rPr>
              <w:szCs w:val="18"/>
            </w:rPr>
            <w:t>中兴通讯</w:t>
          </w:r>
          <w:r>
            <w:rPr>
              <w:rFonts w:hint="eastAsia"/>
              <w:szCs w:val="18"/>
            </w:rPr>
            <w:t>版权</w:t>
          </w:r>
          <w:r w:rsidRPr="00895EDB">
            <w:rPr>
              <w:rFonts w:hint="eastAsia"/>
              <w:szCs w:val="18"/>
            </w:rPr>
            <w:t>所有</w:t>
          </w:r>
          <w:r w:rsidRPr="009F6D6E">
            <w:rPr>
              <w:rFonts w:hint="eastAsia"/>
              <w:szCs w:val="18"/>
            </w:rPr>
            <w:t>未经许可不得扩散</w:t>
          </w:r>
        </w:p>
      </w:tc>
    </w:tr>
  </w:tbl>
  <w:p w:rsidR="00262EDA" w:rsidRDefault="00262EDA">
    <w:pPr>
      <w:pStyle w:val="af"/>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19"/>
      <w:gridCol w:w="4253"/>
      <w:gridCol w:w="1701"/>
    </w:tblGrid>
    <w:tr w:rsidR="00262EDA">
      <w:trPr>
        <w:trHeight w:val="159"/>
      </w:trPr>
      <w:tc>
        <w:tcPr>
          <w:tcW w:w="3119" w:type="dxa"/>
          <w:vAlign w:val="bottom"/>
        </w:tcPr>
        <w:p w:rsidR="00262EDA" w:rsidRPr="00C45FA4" w:rsidRDefault="00262EDA" w:rsidP="00C45FA4">
          <w:pPr>
            <w:pStyle w:val="af"/>
            <w:tabs>
              <w:tab w:val="clear" w:pos="4320"/>
              <w:tab w:val="clear" w:pos="8640"/>
              <w:tab w:val="center" w:pos="4153"/>
              <w:tab w:val="right" w:pos="8306"/>
            </w:tabs>
            <w:snapToGrid w:val="0"/>
            <w:jc w:val="center"/>
            <w:rPr>
              <w:rFonts w:cs="Arial"/>
              <w:szCs w:val="18"/>
            </w:rPr>
          </w:pPr>
          <w:r w:rsidRPr="00C22449">
            <w:rPr>
              <w:rFonts w:cs="Arial"/>
              <w:szCs w:val="18"/>
            </w:rPr>
            <w:t>ZTE Confidential Proprietary</w:t>
          </w:r>
        </w:p>
      </w:tc>
      <w:tc>
        <w:tcPr>
          <w:tcW w:w="4253" w:type="dxa"/>
          <w:vAlign w:val="bottom"/>
        </w:tcPr>
        <w:p w:rsidR="00262EDA" w:rsidRPr="00C45FA4" w:rsidRDefault="00262EDA" w:rsidP="00C45FA4">
          <w:pPr>
            <w:pStyle w:val="af"/>
            <w:tabs>
              <w:tab w:val="clear" w:pos="4320"/>
              <w:tab w:val="clear" w:pos="8640"/>
              <w:tab w:val="center" w:pos="4153"/>
              <w:tab w:val="right" w:pos="8306"/>
            </w:tabs>
            <w:snapToGrid w:val="0"/>
            <w:jc w:val="center"/>
            <w:rPr>
              <w:rFonts w:cs="Arial"/>
              <w:szCs w:val="18"/>
            </w:rPr>
          </w:pPr>
          <w:r w:rsidRPr="00C22449">
            <w:rPr>
              <w:rFonts w:cs="Arial"/>
              <w:szCs w:val="18"/>
            </w:rPr>
            <w:t xml:space="preserve">© </w:t>
          </w:r>
          <w:r w:rsidR="006669BC" w:rsidRPr="00C22449">
            <w:rPr>
              <w:rFonts w:cs="Arial"/>
              <w:szCs w:val="18"/>
            </w:rPr>
            <w:fldChar w:fldCharType="begin"/>
          </w:r>
          <w:r w:rsidRPr="00C22449">
            <w:rPr>
              <w:rFonts w:cs="Arial"/>
              <w:szCs w:val="18"/>
            </w:rPr>
            <w:instrText xml:space="preserve"> CREATEDATE  \@ "yyyy"  \* MERGEFORMAT </w:instrText>
          </w:r>
          <w:r w:rsidR="006669BC" w:rsidRPr="00C22449">
            <w:rPr>
              <w:rFonts w:cs="Arial"/>
              <w:szCs w:val="18"/>
            </w:rPr>
            <w:fldChar w:fldCharType="separate"/>
          </w:r>
          <w:r>
            <w:rPr>
              <w:rFonts w:cs="Arial"/>
              <w:noProof/>
              <w:szCs w:val="18"/>
            </w:rPr>
            <w:t>2011</w:t>
          </w:r>
          <w:r w:rsidR="006669BC" w:rsidRPr="00C22449">
            <w:rPr>
              <w:rFonts w:cs="Arial"/>
              <w:szCs w:val="18"/>
            </w:rPr>
            <w:fldChar w:fldCharType="end"/>
          </w:r>
          <w:r w:rsidRPr="00C22449">
            <w:rPr>
              <w:rFonts w:cs="Arial"/>
              <w:szCs w:val="18"/>
            </w:rPr>
            <w:t xml:space="preserve"> ZTE Corporation. All rights reserved.</w:t>
          </w:r>
        </w:p>
      </w:tc>
      <w:tc>
        <w:tcPr>
          <w:tcW w:w="1701" w:type="dxa"/>
          <w:vAlign w:val="bottom"/>
        </w:tcPr>
        <w:p w:rsidR="00262EDA" w:rsidRPr="00C45FA4" w:rsidRDefault="006669BC" w:rsidP="00C45FA4">
          <w:pPr>
            <w:pStyle w:val="af"/>
            <w:tabs>
              <w:tab w:val="clear" w:pos="4320"/>
              <w:tab w:val="clear" w:pos="8640"/>
              <w:tab w:val="center" w:pos="4153"/>
              <w:tab w:val="right" w:pos="8306"/>
            </w:tabs>
            <w:snapToGrid w:val="0"/>
            <w:jc w:val="center"/>
            <w:rPr>
              <w:rFonts w:cs="Arial"/>
              <w:szCs w:val="18"/>
            </w:rPr>
          </w:pPr>
          <w:r w:rsidRPr="00C45FA4">
            <w:rPr>
              <w:rFonts w:cs="Arial"/>
              <w:szCs w:val="18"/>
            </w:rPr>
            <w:fldChar w:fldCharType="begin"/>
          </w:r>
          <w:r w:rsidR="00262EDA" w:rsidRPr="00C45FA4">
            <w:rPr>
              <w:rFonts w:cs="Arial"/>
              <w:szCs w:val="18"/>
            </w:rPr>
            <w:instrText xml:space="preserve"> PAGE </w:instrText>
          </w:r>
          <w:r w:rsidRPr="00C45FA4">
            <w:rPr>
              <w:rFonts w:cs="Arial"/>
              <w:szCs w:val="18"/>
            </w:rPr>
            <w:fldChar w:fldCharType="separate"/>
          </w:r>
          <w:r w:rsidR="00262EDA">
            <w:rPr>
              <w:rFonts w:cs="Arial"/>
              <w:noProof/>
              <w:szCs w:val="18"/>
            </w:rPr>
            <w:t>1</w:t>
          </w:r>
          <w:r w:rsidRPr="00C45FA4">
            <w:rPr>
              <w:rFonts w:cs="Arial"/>
              <w:szCs w:val="18"/>
            </w:rPr>
            <w:fldChar w:fldCharType="end"/>
          </w:r>
          <w:r w:rsidR="00262EDA">
            <w:rPr>
              <w:rFonts w:cs="Arial" w:hint="eastAsia"/>
              <w:szCs w:val="18"/>
            </w:rPr>
            <w:t>(</w:t>
          </w:r>
          <w:r w:rsidRPr="00C45FA4">
            <w:rPr>
              <w:rFonts w:cs="Arial"/>
              <w:szCs w:val="18"/>
            </w:rPr>
            <w:fldChar w:fldCharType="begin"/>
          </w:r>
          <w:r w:rsidR="00262EDA" w:rsidRPr="00C45FA4">
            <w:rPr>
              <w:rFonts w:cs="Arial"/>
              <w:szCs w:val="18"/>
            </w:rPr>
            <w:instrText xml:space="preserve"> NUMPAGES </w:instrText>
          </w:r>
          <w:r w:rsidRPr="00C45FA4">
            <w:rPr>
              <w:rFonts w:cs="Arial"/>
              <w:szCs w:val="18"/>
            </w:rPr>
            <w:fldChar w:fldCharType="separate"/>
          </w:r>
          <w:r w:rsidR="00262EDA">
            <w:rPr>
              <w:rFonts w:cs="Arial"/>
              <w:noProof/>
              <w:szCs w:val="18"/>
            </w:rPr>
            <w:t>3</w:t>
          </w:r>
          <w:r w:rsidRPr="00C45FA4">
            <w:rPr>
              <w:rFonts w:cs="Arial"/>
              <w:szCs w:val="18"/>
            </w:rPr>
            <w:fldChar w:fldCharType="end"/>
          </w:r>
          <w:r w:rsidR="00262EDA">
            <w:rPr>
              <w:rFonts w:cs="Arial" w:hint="eastAsia"/>
              <w:szCs w:val="18"/>
            </w:rPr>
            <w:t>)</w:t>
          </w:r>
        </w:p>
      </w:tc>
    </w:tr>
  </w:tbl>
  <w:p w:rsidR="00262EDA" w:rsidRPr="00702944" w:rsidRDefault="00262EDA" w:rsidP="000F716F">
    <w:pPr>
      <w:pStyle w:val="af"/>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DA" w:rsidRDefault="00262EDA">
    <w:pPr>
      <w:pStyle w:val="af"/>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19"/>
      <w:gridCol w:w="4253"/>
      <w:gridCol w:w="1701"/>
    </w:tblGrid>
    <w:tr w:rsidR="00262EDA">
      <w:trPr>
        <w:trHeight w:val="159"/>
      </w:trPr>
      <w:tc>
        <w:tcPr>
          <w:tcW w:w="3119" w:type="dxa"/>
          <w:vAlign w:val="bottom"/>
        </w:tcPr>
        <w:p w:rsidR="00262EDA" w:rsidRPr="009F6D6E" w:rsidRDefault="00262EDA" w:rsidP="00540548">
          <w:pPr>
            <w:pStyle w:val="af"/>
            <w:tabs>
              <w:tab w:val="clear" w:pos="4320"/>
              <w:tab w:val="clear" w:pos="8640"/>
              <w:tab w:val="center" w:pos="4153"/>
              <w:tab w:val="right" w:pos="8306"/>
            </w:tabs>
            <w:snapToGrid w:val="0"/>
            <w:jc w:val="center"/>
            <w:rPr>
              <w:rFonts w:cs="Arial"/>
              <w:szCs w:val="18"/>
            </w:rPr>
          </w:pPr>
          <w:r w:rsidRPr="00895EDB">
            <w:rPr>
              <w:szCs w:val="18"/>
            </w:rPr>
            <w:t>中兴通讯</w:t>
          </w:r>
          <w:r>
            <w:rPr>
              <w:rFonts w:hint="eastAsia"/>
              <w:szCs w:val="18"/>
            </w:rPr>
            <w:t>版权</w:t>
          </w:r>
          <w:r w:rsidRPr="00895EDB">
            <w:rPr>
              <w:rFonts w:hint="eastAsia"/>
              <w:szCs w:val="18"/>
            </w:rPr>
            <w:t>所有</w:t>
          </w:r>
          <w:r w:rsidRPr="009F6D6E">
            <w:rPr>
              <w:rFonts w:hint="eastAsia"/>
              <w:szCs w:val="18"/>
            </w:rPr>
            <w:t>未经许可不得扩散</w:t>
          </w:r>
        </w:p>
      </w:tc>
      <w:tc>
        <w:tcPr>
          <w:tcW w:w="4253" w:type="dxa"/>
          <w:vAlign w:val="bottom"/>
        </w:tcPr>
        <w:p w:rsidR="00262EDA" w:rsidRPr="00C45FA4" w:rsidRDefault="006669BC" w:rsidP="00540548">
          <w:pPr>
            <w:pStyle w:val="af"/>
            <w:tabs>
              <w:tab w:val="clear" w:pos="4320"/>
              <w:tab w:val="clear" w:pos="8640"/>
              <w:tab w:val="center" w:pos="4153"/>
              <w:tab w:val="right" w:pos="8306"/>
            </w:tabs>
            <w:snapToGrid w:val="0"/>
            <w:jc w:val="center"/>
            <w:rPr>
              <w:rFonts w:cs="Arial"/>
              <w:szCs w:val="18"/>
            </w:rPr>
          </w:pPr>
          <w:r w:rsidRPr="009F6D6E">
            <w:rPr>
              <w:rFonts w:cs="Arial"/>
              <w:szCs w:val="18"/>
            </w:rPr>
            <w:fldChar w:fldCharType="begin"/>
          </w:r>
          <w:r w:rsidR="00262EDA" w:rsidRPr="009F6D6E">
            <w:rPr>
              <w:rFonts w:cs="Arial"/>
              <w:szCs w:val="18"/>
            </w:rPr>
            <w:instrText xml:space="preserve"> DATE  \@ "yyyy"  \* MERGEFORMAT </w:instrText>
          </w:r>
          <w:r w:rsidRPr="009F6D6E">
            <w:rPr>
              <w:rFonts w:cs="Arial"/>
              <w:szCs w:val="18"/>
            </w:rPr>
            <w:fldChar w:fldCharType="separate"/>
          </w:r>
          <w:r w:rsidR="00280EFD">
            <w:rPr>
              <w:rFonts w:cs="Arial"/>
              <w:noProof/>
              <w:szCs w:val="18"/>
            </w:rPr>
            <w:t>2013</w:t>
          </w:r>
          <w:r w:rsidRPr="009F6D6E">
            <w:rPr>
              <w:rFonts w:cs="Arial"/>
              <w:szCs w:val="18"/>
            </w:rPr>
            <w:fldChar w:fldCharType="end"/>
          </w:r>
          <w:r w:rsidR="00262EDA" w:rsidRPr="009F6D6E">
            <w:rPr>
              <w:rFonts w:hint="eastAsia"/>
              <w:szCs w:val="18"/>
            </w:rPr>
            <w:t>版权所有</w:t>
          </w:r>
          <w:r w:rsidR="00262EDA" w:rsidRPr="009F6D6E">
            <w:rPr>
              <w:rFonts w:hint="eastAsia"/>
              <w:szCs w:val="18"/>
            </w:rPr>
            <w:t>©</w:t>
          </w:r>
          <w:r w:rsidR="00262EDA" w:rsidRPr="009F6D6E">
            <w:rPr>
              <w:rFonts w:hint="eastAsia"/>
              <w:szCs w:val="18"/>
            </w:rPr>
            <w:t>中兴通讯股份有限公司</w:t>
          </w:r>
        </w:p>
      </w:tc>
      <w:tc>
        <w:tcPr>
          <w:tcW w:w="1701" w:type="dxa"/>
          <w:vAlign w:val="bottom"/>
        </w:tcPr>
        <w:p w:rsidR="00262EDA" w:rsidRPr="00C45FA4" w:rsidRDefault="00262EDA" w:rsidP="00540548">
          <w:pPr>
            <w:pStyle w:val="af"/>
            <w:tabs>
              <w:tab w:val="clear" w:pos="4320"/>
              <w:tab w:val="clear" w:pos="8640"/>
              <w:tab w:val="center" w:pos="4153"/>
              <w:tab w:val="right" w:pos="8306"/>
            </w:tabs>
            <w:snapToGrid w:val="0"/>
            <w:jc w:val="center"/>
            <w:rPr>
              <w:rFonts w:cs="Arial"/>
              <w:szCs w:val="18"/>
            </w:rPr>
          </w:pPr>
          <w:r>
            <w:rPr>
              <w:rFonts w:cs="Arial" w:hint="eastAsia"/>
              <w:szCs w:val="18"/>
            </w:rPr>
            <w:t>第</w:t>
          </w:r>
          <w:r w:rsidR="006669BC" w:rsidRPr="00C45FA4">
            <w:rPr>
              <w:rFonts w:cs="Arial"/>
              <w:szCs w:val="18"/>
            </w:rPr>
            <w:fldChar w:fldCharType="begin"/>
          </w:r>
          <w:r w:rsidRPr="00C45FA4">
            <w:rPr>
              <w:rFonts w:cs="Arial"/>
              <w:szCs w:val="18"/>
            </w:rPr>
            <w:instrText xml:space="preserve"> PAGE </w:instrText>
          </w:r>
          <w:r w:rsidR="006669BC" w:rsidRPr="00C45FA4">
            <w:rPr>
              <w:rFonts w:cs="Arial"/>
              <w:szCs w:val="18"/>
            </w:rPr>
            <w:fldChar w:fldCharType="separate"/>
          </w:r>
          <w:r w:rsidR="00280EFD">
            <w:rPr>
              <w:rFonts w:cs="Arial"/>
              <w:noProof/>
              <w:szCs w:val="18"/>
            </w:rPr>
            <w:t>11</w:t>
          </w:r>
          <w:r w:rsidR="006669BC" w:rsidRPr="00C45FA4">
            <w:rPr>
              <w:rFonts w:cs="Arial"/>
              <w:szCs w:val="18"/>
            </w:rPr>
            <w:fldChar w:fldCharType="end"/>
          </w:r>
          <w:r>
            <w:rPr>
              <w:rFonts w:cs="Arial" w:hint="eastAsia"/>
              <w:szCs w:val="18"/>
            </w:rPr>
            <w:t>页</w:t>
          </w:r>
        </w:p>
      </w:tc>
    </w:tr>
  </w:tbl>
  <w:p w:rsidR="00262EDA" w:rsidRPr="00024FC6" w:rsidRDefault="00262EDA" w:rsidP="00024FC6">
    <w:pPr>
      <w:pStyle w:val="af"/>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440"/>
      <w:gridCol w:w="4080"/>
      <w:gridCol w:w="3553"/>
    </w:tblGrid>
    <w:tr w:rsidR="00262EDA" w:rsidTr="00640430">
      <w:tc>
        <w:tcPr>
          <w:tcW w:w="1440" w:type="dxa"/>
          <w:vAlign w:val="bottom"/>
        </w:tcPr>
        <w:p w:rsidR="00262EDA" w:rsidRPr="00C22449" w:rsidRDefault="00262EDA" w:rsidP="00640430">
          <w:pPr>
            <w:pStyle w:val="af"/>
            <w:ind w:left="240" w:right="240"/>
            <w:jc w:val="both"/>
            <w:rPr>
              <w:rFonts w:cs="Arial"/>
              <w:szCs w:val="18"/>
            </w:rPr>
          </w:pPr>
          <w:r w:rsidRPr="00640430">
            <w:rPr>
              <w:rFonts w:cs="Arial" w:hint="eastAsia"/>
              <w:szCs w:val="18"/>
            </w:rPr>
            <w:t>第</w:t>
          </w:r>
          <w:r w:rsidR="006669BC" w:rsidRPr="00640430">
            <w:rPr>
              <w:rFonts w:cs="Arial"/>
              <w:szCs w:val="18"/>
            </w:rPr>
            <w:fldChar w:fldCharType="begin"/>
          </w:r>
          <w:r w:rsidRPr="00640430">
            <w:rPr>
              <w:rFonts w:cs="Arial"/>
              <w:szCs w:val="18"/>
            </w:rPr>
            <w:instrText xml:space="preserve"> PAGE </w:instrText>
          </w:r>
          <w:r w:rsidR="006669BC" w:rsidRPr="00640430">
            <w:rPr>
              <w:rFonts w:cs="Arial"/>
              <w:szCs w:val="18"/>
            </w:rPr>
            <w:fldChar w:fldCharType="separate"/>
          </w:r>
          <w:r w:rsidR="00280EFD">
            <w:rPr>
              <w:rFonts w:cs="Arial"/>
              <w:noProof/>
              <w:szCs w:val="18"/>
            </w:rPr>
            <w:t>10</w:t>
          </w:r>
          <w:r w:rsidR="006669BC" w:rsidRPr="00640430">
            <w:rPr>
              <w:rFonts w:cs="Arial"/>
              <w:szCs w:val="18"/>
            </w:rPr>
            <w:fldChar w:fldCharType="end"/>
          </w:r>
          <w:r w:rsidRPr="00640430">
            <w:rPr>
              <w:rFonts w:cs="Arial" w:hint="eastAsia"/>
              <w:szCs w:val="18"/>
            </w:rPr>
            <w:t>页</w:t>
          </w:r>
        </w:p>
      </w:tc>
      <w:tc>
        <w:tcPr>
          <w:tcW w:w="4080" w:type="dxa"/>
          <w:vAlign w:val="bottom"/>
        </w:tcPr>
        <w:p w:rsidR="00262EDA" w:rsidRPr="004E55AE" w:rsidRDefault="00262EDA" w:rsidP="00540548">
          <w:pPr>
            <w:pStyle w:val="af"/>
            <w:ind w:left="240" w:right="240"/>
            <w:jc w:val="both"/>
            <w:rPr>
              <w:rFonts w:cs="Arial"/>
              <w:szCs w:val="18"/>
            </w:rPr>
          </w:pPr>
          <w:r>
            <w:rPr>
              <w:rFonts w:cs="Arial" w:hint="eastAsia"/>
              <w:szCs w:val="18"/>
            </w:rPr>
            <w:t xml:space="preserve">   </w:t>
          </w:r>
          <w:r w:rsidR="006669BC" w:rsidRPr="004E55AE">
            <w:rPr>
              <w:rFonts w:cs="Arial"/>
              <w:szCs w:val="18"/>
            </w:rPr>
            <w:fldChar w:fldCharType="begin"/>
          </w:r>
          <w:r w:rsidRPr="004E55AE">
            <w:rPr>
              <w:rFonts w:cs="Arial"/>
              <w:szCs w:val="18"/>
            </w:rPr>
            <w:instrText xml:space="preserve"> DATE  \@ "yyyy"  \* MERGEFORMAT </w:instrText>
          </w:r>
          <w:r w:rsidR="006669BC" w:rsidRPr="004E55AE">
            <w:rPr>
              <w:rFonts w:cs="Arial"/>
              <w:szCs w:val="18"/>
            </w:rPr>
            <w:fldChar w:fldCharType="separate"/>
          </w:r>
          <w:r w:rsidR="00280EFD">
            <w:rPr>
              <w:rFonts w:cs="Arial"/>
              <w:noProof/>
              <w:szCs w:val="18"/>
            </w:rPr>
            <w:t>2013</w:t>
          </w:r>
          <w:r w:rsidR="006669BC" w:rsidRPr="004E55AE">
            <w:rPr>
              <w:rFonts w:cs="Arial"/>
              <w:szCs w:val="18"/>
            </w:rPr>
            <w:fldChar w:fldCharType="end"/>
          </w:r>
          <w:r w:rsidRPr="004E55AE">
            <w:rPr>
              <w:rFonts w:hint="eastAsia"/>
              <w:szCs w:val="18"/>
            </w:rPr>
            <w:t>版权所有</w:t>
          </w:r>
          <w:r w:rsidRPr="004E55AE">
            <w:rPr>
              <w:rFonts w:hint="eastAsia"/>
              <w:szCs w:val="18"/>
            </w:rPr>
            <w:t>©</w:t>
          </w:r>
          <w:r w:rsidRPr="004E55AE">
            <w:rPr>
              <w:rFonts w:hint="eastAsia"/>
              <w:szCs w:val="18"/>
            </w:rPr>
            <w:t>中兴通讯股份有限公司</w:t>
          </w:r>
        </w:p>
      </w:tc>
      <w:tc>
        <w:tcPr>
          <w:tcW w:w="3553" w:type="dxa"/>
          <w:vAlign w:val="bottom"/>
        </w:tcPr>
        <w:p w:rsidR="00262EDA" w:rsidRPr="00C22449" w:rsidRDefault="00262EDA" w:rsidP="00640430">
          <w:pPr>
            <w:pStyle w:val="af"/>
            <w:ind w:left="240" w:right="60"/>
            <w:jc w:val="right"/>
            <w:rPr>
              <w:rFonts w:cs="Arial"/>
              <w:szCs w:val="18"/>
            </w:rPr>
          </w:pPr>
          <w:r>
            <w:rPr>
              <w:rFonts w:hint="eastAsia"/>
              <w:szCs w:val="18"/>
            </w:rPr>
            <w:t xml:space="preserve"> </w:t>
          </w:r>
          <w:r w:rsidRPr="00895EDB">
            <w:rPr>
              <w:szCs w:val="18"/>
            </w:rPr>
            <w:t>中兴通讯</w:t>
          </w:r>
          <w:r>
            <w:rPr>
              <w:rFonts w:hint="eastAsia"/>
              <w:szCs w:val="18"/>
            </w:rPr>
            <w:t>版权</w:t>
          </w:r>
          <w:r w:rsidRPr="00895EDB">
            <w:rPr>
              <w:rFonts w:hint="eastAsia"/>
              <w:szCs w:val="18"/>
            </w:rPr>
            <w:t>所有</w:t>
          </w:r>
          <w:r w:rsidRPr="009F6D6E">
            <w:rPr>
              <w:rFonts w:hint="eastAsia"/>
              <w:szCs w:val="18"/>
            </w:rPr>
            <w:t>未经许可不得扩散</w:t>
          </w:r>
        </w:p>
      </w:tc>
    </w:tr>
  </w:tbl>
  <w:p w:rsidR="00262EDA" w:rsidRDefault="00262ED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DA" w:rsidRDefault="00A14680">
    <w:pPr>
      <w:framePr w:wrap="around" w:vAnchor="text" w:hAnchor="margin" w:xAlign="right" w:y="1"/>
      <w:spacing w:after="240"/>
    </w:pPr>
    <w:r>
      <w:fldChar w:fldCharType="begin"/>
    </w:r>
    <w:r>
      <w:instrText xml:space="preserve">PAGE  </w:instrText>
    </w:r>
    <w:r>
      <w:fldChar w:fldCharType="separate"/>
    </w:r>
    <w:r w:rsidR="00262EDA">
      <w:rPr>
        <w:noProof/>
      </w:rPr>
      <w:t>1</w:t>
    </w:r>
    <w:r>
      <w:rPr>
        <w:noProof/>
      </w:rPr>
      <w:fldChar w:fldCharType="end"/>
    </w:r>
  </w:p>
  <w:p w:rsidR="00262EDA" w:rsidRDefault="00262EDA">
    <w:pPr>
      <w:tabs>
        <w:tab w:val="right" w:pos="9356"/>
      </w:tabs>
      <w:spacing w:after="240"/>
      <w:ind w:right="360"/>
    </w:pPr>
    <w:r>
      <w:rPr>
        <w:rFonts w:hint="eastAsia"/>
      </w:rPr>
      <w:t>ZTE Confidential Proprietary</w:t>
    </w:r>
    <w:r>
      <w:tab/>
    </w:r>
  </w:p>
  <w:p w:rsidR="00262EDA" w:rsidRDefault="00262EDA"/>
  <w:p w:rsidR="00262EDA" w:rsidRDefault="00262EDA"/>
  <w:p w:rsidR="00262EDA" w:rsidRDefault="00262EDA"/>
  <w:p w:rsidR="00262EDA" w:rsidRDefault="00262E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E10" w:rsidRDefault="001F3E10">
      <w:r>
        <w:separator/>
      </w:r>
    </w:p>
    <w:p w:rsidR="001F3E10" w:rsidRDefault="001F3E10"/>
  </w:footnote>
  <w:footnote w:type="continuationSeparator" w:id="0">
    <w:p w:rsidR="001F3E10" w:rsidRDefault="001F3E10">
      <w:r>
        <w:continuationSeparator/>
      </w:r>
    </w:p>
    <w:p w:rsidR="001F3E10" w:rsidRDefault="001F3E1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DA" w:rsidRDefault="00262EDA">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DA" w:rsidRPr="005B2449" w:rsidRDefault="00262EDA" w:rsidP="000F716F">
    <w:pPr>
      <w:pStyle w:val="a6"/>
    </w:pPr>
    <w:r>
      <w:rPr>
        <w:rFonts w:hint="eastAsia"/>
        <w:noProof/>
      </w:rPr>
      <w:drawing>
        <wp:anchor distT="0" distB="0" distL="114300" distR="114300" simplePos="0" relativeHeight="251658240" behindDoc="0" locked="1" layoutInCell="1" allowOverlap="1">
          <wp:simplePos x="0" y="0"/>
          <wp:positionH relativeFrom="column">
            <wp:posOffset>-14605</wp:posOffset>
          </wp:positionH>
          <wp:positionV relativeFrom="paragraph">
            <wp:posOffset>63500</wp:posOffset>
          </wp:positionV>
          <wp:extent cx="511175" cy="223520"/>
          <wp:effectExtent l="19050" t="0" r="3175" b="0"/>
          <wp:wrapNone/>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r>
      <w:rPr>
        <w:rFonts w:hint="eastAsia"/>
      </w:rPr>
      <w:t xml:space="preserve">Product Type Technical </w:t>
    </w:r>
    <w:r>
      <w:t>Proposal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DA" w:rsidRDefault="00262EDA">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7560"/>
      <w:gridCol w:w="1620"/>
    </w:tblGrid>
    <w:tr w:rsidR="00262EDA">
      <w:trPr>
        <w:trHeight w:val="612"/>
      </w:trPr>
      <w:tc>
        <w:tcPr>
          <w:tcW w:w="7560" w:type="dxa"/>
        </w:tcPr>
        <w:p w:rsidR="00262EDA" w:rsidRPr="00A84E89" w:rsidRDefault="00A14680" w:rsidP="00C22449">
          <w:pPr>
            <w:pStyle w:val="62"/>
            <w:rPr>
              <w:sz w:val="24"/>
              <w:szCs w:val="24"/>
            </w:rPr>
          </w:pPr>
          <w:r>
            <w:fldChar w:fldCharType="begin"/>
          </w:r>
          <w:r>
            <w:instrText xml:space="preserve"> STYLEREF  </w:instrText>
          </w:r>
          <w:r>
            <w:instrText>封面标题（新）</w:instrText>
          </w:r>
          <w:r>
            <w:instrText xml:space="preserve">  \* MERGEFORMAT </w:instrText>
          </w:r>
          <w:r>
            <w:fldChar w:fldCharType="separate"/>
          </w:r>
          <w:r w:rsidR="00280EFD" w:rsidRPr="00280EFD">
            <w:rPr>
              <w:rFonts w:hint="eastAsia"/>
              <w:b/>
              <w:bCs/>
              <w:noProof/>
            </w:rPr>
            <w:t>TD-LTE</w:t>
          </w:r>
          <w:r w:rsidR="00280EFD" w:rsidRPr="00280EFD">
            <w:rPr>
              <w:rFonts w:hint="eastAsia"/>
              <w:b/>
              <w:bCs/>
              <w:noProof/>
            </w:rPr>
            <w:t>覆盖专题优化指导书</w:t>
          </w:r>
          <w:r>
            <w:rPr>
              <w:b/>
              <w:bCs/>
              <w:noProof/>
            </w:rPr>
            <w:fldChar w:fldCharType="end"/>
          </w:r>
        </w:p>
      </w:tc>
      <w:tc>
        <w:tcPr>
          <w:tcW w:w="1620" w:type="dxa"/>
        </w:tcPr>
        <w:p w:rsidR="00262EDA" w:rsidRPr="00664492" w:rsidRDefault="00262EDA" w:rsidP="00D301F6">
          <w:pPr>
            <w:ind w:left="240" w:right="480"/>
            <w:jc w:val="right"/>
            <w:rPr>
              <w:rFonts w:cs="Arial"/>
              <w:sz w:val="18"/>
              <w:szCs w:val="18"/>
            </w:rPr>
          </w:pPr>
          <w:r>
            <w:rPr>
              <w:rFonts w:hint="eastAsia"/>
              <w:noProof/>
            </w:rPr>
            <w:drawing>
              <wp:inline distT="0" distB="0" distL="0" distR="0">
                <wp:extent cx="723900" cy="228600"/>
                <wp:effectExtent l="19050" t="0" r="0" b="0"/>
                <wp:docPr id="6" name="图片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
                        <a:srcRect/>
                        <a:stretch>
                          <a:fillRect/>
                        </a:stretch>
                      </pic:blipFill>
                      <pic:spPr bwMode="auto">
                        <a:xfrm>
                          <a:off x="0" y="0"/>
                          <a:ext cx="723900" cy="228600"/>
                        </a:xfrm>
                        <a:prstGeom prst="rect">
                          <a:avLst/>
                        </a:prstGeom>
                        <a:noFill/>
                        <a:ln w="9525">
                          <a:noFill/>
                          <a:miter lim="800000"/>
                          <a:headEnd/>
                          <a:tailEnd/>
                        </a:ln>
                      </pic:spPr>
                    </pic:pic>
                  </a:graphicData>
                </a:graphic>
              </wp:inline>
            </w:drawing>
          </w:r>
        </w:p>
      </w:tc>
    </w:tr>
  </w:tbl>
  <w:p w:rsidR="00262EDA" w:rsidRDefault="00262EDA" w:rsidP="00B2213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1E0" w:firstRow="1" w:lastRow="1" w:firstColumn="1" w:lastColumn="1" w:noHBand="0" w:noVBand="0"/>
    </w:tblPr>
    <w:tblGrid>
      <w:gridCol w:w="1356"/>
      <w:gridCol w:w="7769"/>
    </w:tblGrid>
    <w:tr w:rsidR="00262EDA">
      <w:trPr>
        <w:trHeight w:val="611"/>
      </w:trPr>
      <w:tc>
        <w:tcPr>
          <w:tcW w:w="0" w:type="auto"/>
        </w:tcPr>
        <w:p w:rsidR="00262EDA" w:rsidRDefault="00262EDA" w:rsidP="00F66142">
          <w:pPr>
            <w:jc w:val="both"/>
          </w:pPr>
          <w:r>
            <w:rPr>
              <w:rFonts w:hint="eastAsia"/>
              <w:noProof/>
            </w:rPr>
            <w:drawing>
              <wp:inline distT="0" distB="0" distL="0" distR="0">
                <wp:extent cx="704850" cy="228600"/>
                <wp:effectExtent l="19050" t="0" r="0" b="0"/>
                <wp:docPr id="7" name="图片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
                        <a:srcRect/>
                        <a:stretch>
                          <a:fillRect/>
                        </a:stretch>
                      </pic:blipFill>
                      <pic:spPr bwMode="auto">
                        <a:xfrm>
                          <a:off x="0" y="0"/>
                          <a:ext cx="704850" cy="228600"/>
                        </a:xfrm>
                        <a:prstGeom prst="rect">
                          <a:avLst/>
                        </a:prstGeom>
                        <a:noFill/>
                        <a:ln w="9525">
                          <a:noFill/>
                          <a:miter lim="800000"/>
                          <a:headEnd/>
                          <a:tailEnd/>
                        </a:ln>
                      </pic:spPr>
                    </pic:pic>
                  </a:graphicData>
                </a:graphic>
              </wp:inline>
            </w:drawing>
          </w:r>
        </w:p>
      </w:tc>
      <w:tc>
        <w:tcPr>
          <w:tcW w:w="7769" w:type="dxa"/>
        </w:tcPr>
        <w:p w:rsidR="00262EDA" w:rsidRPr="00C22449" w:rsidRDefault="00A14680" w:rsidP="00F66142">
          <w:pPr>
            <w:pStyle w:val="53"/>
          </w:pPr>
          <w:fldSimple w:instr=" STYLEREF  封面标题（新）  \* MERGEFORMAT ">
            <w:r w:rsidR="00280EFD" w:rsidRPr="00280EFD">
              <w:rPr>
                <w:rFonts w:eastAsia="宋体"/>
                <w:b/>
                <w:bCs/>
                <w:noProof/>
              </w:rPr>
              <w:t>TD-LTE</w:t>
            </w:r>
            <w:r w:rsidR="00280EFD" w:rsidRPr="00280EFD">
              <w:rPr>
                <w:rFonts w:eastAsia="宋体" w:hint="eastAsia"/>
                <w:b/>
                <w:bCs/>
                <w:noProof/>
              </w:rPr>
              <w:t>覆盖专题优化指导书</w:t>
            </w:r>
          </w:fldSimple>
        </w:p>
      </w:tc>
    </w:tr>
  </w:tbl>
  <w:p w:rsidR="00262EDA" w:rsidRPr="00167760" w:rsidRDefault="00262EDA" w:rsidP="000F716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7560"/>
      <w:gridCol w:w="1620"/>
    </w:tblGrid>
    <w:tr w:rsidR="00262EDA">
      <w:trPr>
        <w:trHeight w:val="612"/>
      </w:trPr>
      <w:tc>
        <w:tcPr>
          <w:tcW w:w="7560" w:type="dxa"/>
        </w:tcPr>
        <w:p w:rsidR="00262EDA" w:rsidRPr="00A84E89" w:rsidRDefault="00A14680" w:rsidP="00C22449">
          <w:pPr>
            <w:pStyle w:val="62"/>
            <w:rPr>
              <w:sz w:val="24"/>
              <w:szCs w:val="24"/>
            </w:rPr>
          </w:pPr>
          <w:r>
            <w:fldChar w:fldCharType="begin"/>
          </w:r>
          <w:r>
            <w:instrText xml:space="preserve"> STYLEREF  </w:instrText>
          </w:r>
          <w:r>
            <w:instrText>封面标题（新）</w:instrText>
          </w:r>
          <w:r>
            <w:instrText xml:space="preserve">  \* MERGEFORMAT </w:instrText>
          </w:r>
          <w:r>
            <w:fldChar w:fldCharType="separate"/>
          </w:r>
          <w:r w:rsidR="00280EFD" w:rsidRPr="00280EFD">
            <w:rPr>
              <w:rFonts w:hint="eastAsia"/>
              <w:b/>
              <w:bCs/>
              <w:noProof/>
            </w:rPr>
            <w:t>TD-LTE</w:t>
          </w:r>
          <w:r w:rsidR="00280EFD" w:rsidRPr="00280EFD">
            <w:rPr>
              <w:rFonts w:hint="eastAsia"/>
              <w:b/>
              <w:bCs/>
              <w:noProof/>
            </w:rPr>
            <w:t>覆盖专题优化指导书</w:t>
          </w:r>
          <w:r>
            <w:rPr>
              <w:b/>
              <w:bCs/>
              <w:noProof/>
            </w:rPr>
            <w:fldChar w:fldCharType="end"/>
          </w:r>
        </w:p>
      </w:tc>
      <w:tc>
        <w:tcPr>
          <w:tcW w:w="1620" w:type="dxa"/>
        </w:tcPr>
        <w:p w:rsidR="00262EDA" w:rsidRPr="00664492" w:rsidRDefault="00262EDA" w:rsidP="00D301F6">
          <w:pPr>
            <w:ind w:left="240" w:right="480"/>
            <w:jc w:val="right"/>
            <w:rPr>
              <w:rFonts w:cs="Arial"/>
              <w:sz w:val="18"/>
              <w:szCs w:val="18"/>
            </w:rPr>
          </w:pPr>
          <w:r>
            <w:rPr>
              <w:rFonts w:hint="eastAsia"/>
              <w:noProof/>
            </w:rPr>
            <w:drawing>
              <wp:inline distT="0" distB="0" distL="0" distR="0">
                <wp:extent cx="723900" cy="228600"/>
                <wp:effectExtent l="19050" t="0" r="0" b="0"/>
                <wp:docPr id="8" name="图片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1"/>
                        <a:srcRect/>
                        <a:stretch>
                          <a:fillRect/>
                        </a:stretch>
                      </pic:blipFill>
                      <pic:spPr bwMode="auto">
                        <a:xfrm>
                          <a:off x="0" y="0"/>
                          <a:ext cx="723900" cy="228600"/>
                        </a:xfrm>
                        <a:prstGeom prst="rect">
                          <a:avLst/>
                        </a:prstGeom>
                        <a:noFill/>
                        <a:ln w="9525">
                          <a:noFill/>
                          <a:miter lim="800000"/>
                          <a:headEnd/>
                          <a:tailEnd/>
                        </a:ln>
                      </pic:spPr>
                    </pic:pic>
                  </a:graphicData>
                </a:graphic>
              </wp:inline>
            </w:drawing>
          </w:r>
        </w:p>
      </w:tc>
    </w:tr>
  </w:tbl>
  <w:p w:rsidR="00262EDA" w:rsidRDefault="00262EDA" w:rsidP="00B2213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7"/>
      <w:tblW w:w="0" w:type="auto"/>
      <w:tblInd w:w="10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1E0" w:firstRow="1" w:lastRow="1" w:firstColumn="1" w:lastColumn="1" w:noHBand="0" w:noVBand="0"/>
    </w:tblPr>
    <w:tblGrid>
      <w:gridCol w:w="1356"/>
      <w:gridCol w:w="7769"/>
    </w:tblGrid>
    <w:tr w:rsidR="00262EDA">
      <w:trPr>
        <w:trHeight w:val="611"/>
      </w:trPr>
      <w:tc>
        <w:tcPr>
          <w:tcW w:w="0" w:type="auto"/>
        </w:tcPr>
        <w:p w:rsidR="00262EDA" w:rsidRDefault="00262EDA" w:rsidP="00F66142">
          <w:pPr>
            <w:jc w:val="both"/>
          </w:pPr>
          <w:r>
            <w:rPr>
              <w:rFonts w:hint="eastAsia"/>
              <w:noProof/>
            </w:rPr>
            <w:drawing>
              <wp:inline distT="0" distB="0" distL="0" distR="0">
                <wp:extent cx="704850" cy="228600"/>
                <wp:effectExtent l="19050" t="0" r="0" b="0"/>
                <wp:docPr id="9" name="图片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pic:cNvPicPr>
                          <a:picLocks noChangeAspect="1" noChangeArrowheads="1"/>
                        </pic:cNvPicPr>
                      </pic:nvPicPr>
                      <pic:blipFill>
                        <a:blip r:embed="rId1"/>
                        <a:srcRect/>
                        <a:stretch>
                          <a:fillRect/>
                        </a:stretch>
                      </pic:blipFill>
                      <pic:spPr bwMode="auto">
                        <a:xfrm>
                          <a:off x="0" y="0"/>
                          <a:ext cx="704850" cy="228600"/>
                        </a:xfrm>
                        <a:prstGeom prst="rect">
                          <a:avLst/>
                        </a:prstGeom>
                        <a:noFill/>
                        <a:ln w="9525">
                          <a:noFill/>
                          <a:miter lim="800000"/>
                          <a:headEnd/>
                          <a:tailEnd/>
                        </a:ln>
                      </pic:spPr>
                    </pic:pic>
                  </a:graphicData>
                </a:graphic>
              </wp:inline>
            </w:drawing>
          </w:r>
        </w:p>
      </w:tc>
      <w:tc>
        <w:tcPr>
          <w:tcW w:w="7769" w:type="dxa"/>
        </w:tcPr>
        <w:p w:rsidR="00262EDA" w:rsidRPr="00C22449" w:rsidRDefault="00A14680" w:rsidP="00F66142">
          <w:pPr>
            <w:pStyle w:val="53"/>
          </w:pPr>
          <w:fldSimple w:instr=" STYLEREF  封面标题（新）  \* MERGEFORMAT ">
            <w:r w:rsidR="00280EFD" w:rsidRPr="00280EFD">
              <w:rPr>
                <w:rFonts w:eastAsia="宋体"/>
                <w:b/>
                <w:bCs/>
                <w:noProof/>
              </w:rPr>
              <w:t>TD-LTE</w:t>
            </w:r>
            <w:r w:rsidR="00280EFD" w:rsidRPr="00280EFD">
              <w:rPr>
                <w:rFonts w:eastAsia="宋体" w:hint="eastAsia"/>
                <w:b/>
                <w:bCs/>
                <w:noProof/>
              </w:rPr>
              <w:t>覆盖专题优化指导书</w:t>
            </w:r>
          </w:fldSimple>
        </w:p>
      </w:tc>
    </w:tr>
  </w:tbl>
  <w:p w:rsidR="00262EDA" w:rsidRPr="00167760" w:rsidRDefault="00262EDA" w:rsidP="000F716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DA" w:rsidRDefault="00262EDA" w:rsidP="00B53F35">
    <w:pPr>
      <w:pStyle w:val="a6"/>
    </w:pPr>
    <w:r>
      <w:rPr>
        <w:rFonts w:hint="eastAsia"/>
        <w:noProof/>
      </w:rPr>
      <w:drawing>
        <wp:anchor distT="0" distB="0" distL="114300" distR="114300" simplePos="0" relativeHeight="251657216" behindDoc="0" locked="0" layoutInCell="1" allowOverlap="1">
          <wp:simplePos x="0" y="0"/>
          <wp:positionH relativeFrom="column">
            <wp:posOffset>51435</wp:posOffset>
          </wp:positionH>
          <wp:positionV relativeFrom="paragraph">
            <wp:posOffset>8890</wp:posOffset>
          </wp:positionV>
          <wp:extent cx="800100" cy="283210"/>
          <wp:effectExtent l="1905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800100" cy="283210"/>
                  </a:xfrm>
                  <a:prstGeom prst="rect">
                    <a:avLst/>
                  </a:prstGeom>
                  <a:noFill/>
                  <a:ln w="9525">
                    <a:noFill/>
                    <a:miter lim="800000"/>
                    <a:headEnd/>
                    <a:tailEnd/>
                  </a:ln>
                </pic:spPr>
              </pic:pic>
            </a:graphicData>
          </a:graphic>
        </wp:anchor>
      </w:drawing>
    </w:r>
    <w:r>
      <w:rPr>
        <w:rFonts w:hint="eastAsia"/>
      </w:rPr>
      <w:t>Product Type Technical Description</w:t>
    </w:r>
  </w:p>
  <w:p w:rsidR="00262EDA" w:rsidRDefault="00262EDA"/>
  <w:p w:rsidR="00262EDA" w:rsidRDefault="00262EDA"/>
  <w:p w:rsidR="00262EDA" w:rsidRDefault="00262EDA"/>
  <w:p w:rsidR="00262EDA" w:rsidRDefault="00262ED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5A7EFE66"/>
    <w:lvl w:ilvl="0">
      <w:start w:val="1"/>
      <w:numFmt w:val="decimal"/>
      <w:lvlText w:val="%1."/>
      <w:lvlJc w:val="left"/>
      <w:pPr>
        <w:tabs>
          <w:tab w:val="num" w:pos="1620"/>
        </w:tabs>
        <w:ind w:leftChars="600" w:left="1620" w:hangingChars="200" w:hanging="360"/>
      </w:pPr>
    </w:lvl>
  </w:abstractNum>
  <w:abstractNum w:abstractNumId="1">
    <w:nsid w:val="FFFFFF7F"/>
    <w:multiLevelType w:val="singleLevel"/>
    <w:tmpl w:val="C380AB64"/>
    <w:lvl w:ilvl="0">
      <w:start w:val="1"/>
      <w:numFmt w:val="decimal"/>
      <w:pStyle w:val="2"/>
      <w:lvlText w:val="%1."/>
      <w:lvlJc w:val="left"/>
      <w:pPr>
        <w:tabs>
          <w:tab w:val="num" w:pos="780"/>
        </w:tabs>
        <w:ind w:left="780" w:hanging="360"/>
      </w:pPr>
    </w:lvl>
  </w:abstractNum>
  <w:abstractNum w:abstractNumId="2">
    <w:nsid w:val="FFFFFF80"/>
    <w:multiLevelType w:val="singleLevel"/>
    <w:tmpl w:val="5540CDCC"/>
    <w:lvl w:ilvl="0">
      <w:start w:val="1"/>
      <w:numFmt w:val="bullet"/>
      <w:pStyle w:val="5"/>
      <w:lvlText w:val=""/>
      <w:lvlJc w:val="left"/>
      <w:pPr>
        <w:tabs>
          <w:tab w:val="num" w:pos="2040"/>
        </w:tabs>
        <w:ind w:left="2040" w:hanging="360"/>
      </w:pPr>
      <w:rPr>
        <w:rFonts w:ascii="Wingdings" w:hAnsi="Wingdings" w:hint="default"/>
      </w:rPr>
    </w:lvl>
  </w:abstractNum>
  <w:abstractNum w:abstractNumId="3">
    <w:nsid w:val="FFFFFFFB"/>
    <w:multiLevelType w:val="multilevel"/>
    <w:tmpl w:val="DA466AC0"/>
    <w:lvl w:ilvl="0">
      <w:start w:val="1"/>
      <w:numFmt w:val="decimal"/>
      <w:pStyle w:val="1"/>
      <w:lvlText w:val="%1"/>
      <w:lvlJc w:val="left"/>
      <w:pPr>
        <w:tabs>
          <w:tab w:val="num" w:pos="1247"/>
        </w:tabs>
        <w:ind w:left="1247" w:hanging="1247"/>
      </w:pPr>
      <w:rPr>
        <w:rFonts w:ascii="Arial" w:eastAsia="宋体" w:hAnsi="Arial" w:hint="default"/>
        <w:b/>
        <w:i w:val="0"/>
        <w:sz w:val="36"/>
      </w:rPr>
    </w:lvl>
    <w:lvl w:ilvl="1">
      <w:start w:val="1"/>
      <w:numFmt w:val="decimal"/>
      <w:pStyle w:val="20"/>
      <w:lvlText w:val="%1.%2"/>
      <w:lvlJc w:val="left"/>
      <w:pPr>
        <w:tabs>
          <w:tab w:val="num" w:pos="1247"/>
        </w:tabs>
        <w:ind w:left="1247" w:hanging="1247"/>
      </w:pPr>
      <w:rPr>
        <w:rFonts w:ascii="Arial" w:eastAsia="宋体" w:hAnsi="Arial" w:hint="default"/>
        <w:b/>
        <w:i w:val="0"/>
        <w:sz w:val="28"/>
      </w:rPr>
    </w:lvl>
    <w:lvl w:ilvl="2">
      <w:start w:val="1"/>
      <w:numFmt w:val="decimal"/>
      <w:pStyle w:val="3"/>
      <w:lvlText w:val="%1.%2.%3"/>
      <w:lvlJc w:val="left"/>
      <w:pPr>
        <w:tabs>
          <w:tab w:val="num" w:pos="1247"/>
        </w:tabs>
        <w:ind w:left="1247" w:hanging="1247"/>
      </w:pPr>
      <w:rPr>
        <w:rFonts w:ascii="Arial" w:eastAsia="宋体" w:hAnsi="Arial" w:hint="default"/>
        <w:b/>
        <w:i w:val="0"/>
        <w:color w:val="auto"/>
        <w:sz w:val="24"/>
      </w:rPr>
    </w:lvl>
    <w:lvl w:ilvl="3">
      <w:start w:val="1"/>
      <w:numFmt w:val="decimal"/>
      <w:pStyle w:val="4"/>
      <w:lvlText w:val="%1.%2.%3.%4"/>
      <w:lvlJc w:val="left"/>
      <w:pPr>
        <w:tabs>
          <w:tab w:val="num" w:pos="1247"/>
        </w:tabs>
        <w:ind w:left="1247" w:hanging="1247"/>
      </w:pPr>
      <w:rPr>
        <w:rFonts w:ascii="Arial" w:eastAsia="宋体" w:hAnsi="Arial" w:hint="default"/>
        <w:b/>
        <w:i w:val="0"/>
        <w:color w:val="auto"/>
        <w:sz w:val="21"/>
      </w:rPr>
    </w:lvl>
    <w:lvl w:ilvl="4">
      <w:start w:val="1"/>
      <w:numFmt w:val="decimal"/>
      <w:lvlText w:val="%1.%2.%3.%4.%5"/>
      <w:lvlJc w:val="left"/>
      <w:pPr>
        <w:tabs>
          <w:tab w:val="num" w:pos="1008"/>
        </w:tabs>
        <w:ind w:left="1008" w:hanging="1008"/>
      </w:pPr>
      <w:rPr>
        <w:rFonts w:hint="eastAsia"/>
        <w:color w:val="0000FF"/>
        <w:spacing w:val="0"/>
        <w:w w:val="100"/>
        <w:position w:val="0"/>
        <w:sz w:val="21"/>
        <w:u w:val="none"/>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001F4EE3"/>
    <w:multiLevelType w:val="multilevel"/>
    <w:tmpl w:val="83CCAFE6"/>
    <w:lvl w:ilvl="0">
      <w:start w:val="2"/>
      <w:numFmt w:val="upperLetter"/>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1080"/>
        </w:tabs>
        <w:ind w:left="851" w:hanging="851"/>
      </w:pPr>
      <w:rPr>
        <w:rFonts w:hint="eastAsia"/>
      </w:rPr>
    </w:lvl>
    <w:lvl w:ilvl="4">
      <w:start w:val="1"/>
      <w:numFmt w:val="decimal"/>
      <w:lvlText w:val="%1.%2.%3.%4.%5."/>
      <w:lvlJc w:val="left"/>
      <w:pPr>
        <w:tabs>
          <w:tab w:val="num" w:pos="1440"/>
        </w:tabs>
        <w:ind w:left="992" w:hanging="992"/>
      </w:pPr>
      <w:rPr>
        <w:rFonts w:hint="eastAsia"/>
      </w:rPr>
    </w:lvl>
    <w:lvl w:ilvl="5">
      <w:start w:val="1"/>
      <w:numFmt w:val="upperLetter"/>
      <w:lvlRestart w:val="0"/>
      <w:pStyle w:val="6"/>
      <w:lvlText w:val="附录%6"/>
      <w:lvlJc w:val="left"/>
      <w:pPr>
        <w:tabs>
          <w:tab w:val="num" w:pos="0"/>
        </w:tabs>
        <w:ind w:left="0" w:firstLine="0"/>
      </w:pPr>
      <w:rPr>
        <w:rFonts w:ascii="Arial" w:eastAsia="黑体" w:hAnsi="Arial" w:hint="default"/>
        <w:b/>
        <w:i w:val="0"/>
        <w:sz w:val="36"/>
        <w:szCs w:val="36"/>
      </w:rPr>
    </w:lvl>
    <w:lvl w:ilvl="6">
      <w:start w:val="1"/>
      <w:numFmt w:val="decimal"/>
      <w:pStyle w:val="7"/>
      <w:lvlText w:val="%6.%7"/>
      <w:lvlJc w:val="left"/>
      <w:pPr>
        <w:tabs>
          <w:tab w:val="num" w:pos="0"/>
        </w:tabs>
        <w:ind w:left="0" w:firstLine="0"/>
      </w:pPr>
      <w:rPr>
        <w:rFonts w:ascii="Arial" w:eastAsia="黑体" w:hAnsi="Arial" w:hint="default"/>
        <w:b/>
        <w:i w:val="0"/>
        <w:sz w:val="28"/>
      </w:rPr>
    </w:lvl>
    <w:lvl w:ilvl="7">
      <w:start w:val="1"/>
      <w:numFmt w:val="decimal"/>
      <w:pStyle w:val="8"/>
      <w:lvlText w:val="%6.%7.%8"/>
      <w:lvlJc w:val="left"/>
      <w:pPr>
        <w:tabs>
          <w:tab w:val="num" w:pos="0"/>
        </w:tabs>
        <w:ind w:left="1247" w:hanging="1247"/>
      </w:pPr>
      <w:rPr>
        <w:rFonts w:ascii="Arial" w:eastAsia="黑体" w:hAnsi="Arial" w:hint="default"/>
        <w:b/>
        <w:i w:val="0"/>
        <w:sz w:val="24"/>
      </w:rPr>
    </w:lvl>
    <w:lvl w:ilvl="8">
      <w:start w:val="1"/>
      <w:numFmt w:val="decimal"/>
      <w:pStyle w:val="9"/>
      <w:lvlText w:val="%6.%7.%8.%9"/>
      <w:lvlJc w:val="left"/>
      <w:pPr>
        <w:tabs>
          <w:tab w:val="num" w:pos="0"/>
        </w:tabs>
        <w:ind w:left="0" w:firstLine="0"/>
      </w:pPr>
      <w:rPr>
        <w:rFonts w:ascii="Arial" w:eastAsia="黑体" w:hAnsi="Arial" w:hint="default"/>
        <w:b/>
        <w:i w:val="0"/>
        <w:sz w:val="21"/>
      </w:rPr>
    </w:lvl>
  </w:abstractNum>
  <w:abstractNum w:abstractNumId="5">
    <w:nsid w:val="00963084"/>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6">
    <w:nsid w:val="05966C85"/>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7">
    <w:nsid w:val="05C87885"/>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8">
    <w:nsid w:val="07D5183A"/>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9">
    <w:nsid w:val="088C1EE5"/>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10">
    <w:nsid w:val="0E644F69"/>
    <w:multiLevelType w:val="hybridMultilevel"/>
    <w:tmpl w:val="7572218A"/>
    <w:lvl w:ilvl="0" w:tplc="72F6CF54">
      <w:start w:val="1"/>
      <w:numFmt w:val="decimal"/>
      <w:pStyle w:val="21"/>
      <w:lvlText w:val="表%1"/>
      <w:lvlJc w:val="center"/>
      <w:pPr>
        <w:tabs>
          <w:tab w:val="num" w:pos="1701"/>
        </w:tabs>
        <w:ind w:left="1701" w:hanging="340"/>
      </w:pPr>
      <w:rPr>
        <w:rFonts w:eastAsia="宋体" w:hint="eastAsia"/>
        <w:b w:val="0"/>
        <w:i w:val="0"/>
        <w:sz w:val="18"/>
        <w:szCs w:val="2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18AB04AF"/>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12">
    <w:nsid w:val="1962011E"/>
    <w:multiLevelType w:val="hybridMultilevel"/>
    <w:tmpl w:val="442256FE"/>
    <w:lvl w:ilvl="0" w:tplc="34EA770E">
      <w:start w:val="1"/>
      <w:numFmt w:val="bullet"/>
      <w:pStyle w:val="ZListBullets2"/>
      <w:lvlText w:val=""/>
      <w:lvlJc w:val="left"/>
      <w:pPr>
        <w:tabs>
          <w:tab w:val="num" w:pos="2036"/>
        </w:tabs>
        <w:ind w:left="2036" w:hanging="420"/>
      </w:pPr>
      <w:rPr>
        <w:rFonts w:ascii="Wingdings" w:hAnsi="Wingdings" w:hint="default"/>
        <w:b w:val="0"/>
        <w:i w:val="0"/>
        <w:color w:val="auto"/>
        <w:sz w:val="13"/>
      </w:rPr>
    </w:lvl>
    <w:lvl w:ilvl="1" w:tplc="C0FC3E56" w:tentative="1">
      <w:start w:val="1"/>
      <w:numFmt w:val="bullet"/>
      <w:lvlText w:val="o"/>
      <w:lvlJc w:val="left"/>
      <w:pPr>
        <w:tabs>
          <w:tab w:val="num" w:pos="1440"/>
        </w:tabs>
        <w:ind w:left="1440" w:hanging="360"/>
      </w:pPr>
      <w:rPr>
        <w:rFonts w:ascii="Courier New" w:hAnsi="Courier New" w:hint="default"/>
      </w:rPr>
    </w:lvl>
    <w:lvl w:ilvl="2" w:tplc="E238187A" w:tentative="1">
      <w:start w:val="1"/>
      <w:numFmt w:val="bullet"/>
      <w:lvlText w:val=""/>
      <w:lvlJc w:val="left"/>
      <w:pPr>
        <w:tabs>
          <w:tab w:val="num" w:pos="2160"/>
        </w:tabs>
        <w:ind w:left="2160" w:hanging="360"/>
      </w:pPr>
      <w:rPr>
        <w:rFonts w:ascii="Wingdings" w:hAnsi="Wingdings" w:hint="default"/>
      </w:rPr>
    </w:lvl>
    <w:lvl w:ilvl="3" w:tplc="80A80D42" w:tentative="1">
      <w:start w:val="1"/>
      <w:numFmt w:val="bullet"/>
      <w:lvlText w:val=""/>
      <w:lvlJc w:val="left"/>
      <w:pPr>
        <w:tabs>
          <w:tab w:val="num" w:pos="2880"/>
        </w:tabs>
        <w:ind w:left="2880" w:hanging="360"/>
      </w:pPr>
      <w:rPr>
        <w:rFonts w:ascii="Symbol" w:hAnsi="Symbol" w:hint="default"/>
      </w:rPr>
    </w:lvl>
    <w:lvl w:ilvl="4" w:tplc="2062BA06" w:tentative="1">
      <w:start w:val="1"/>
      <w:numFmt w:val="bullet"/>
      <w:lvlText w:val="o"/>
      <w:lvlJc w:val="left"/>
      <w:pPr>
        <w:tabs>
          <w:tab w:val="num" w:pos="3600"/>
        </w:tabs>
        <w:ind w:left="3600" w:hanging="360"/>
      </w:pPr>
      <w:rPr>
        <w:rFonts w:ascii="Courier New" w:hAnsi="Courier New" w:hint="default"/>
      </w:rPr>
    </w:lvl>
    <w:lvl w:ilvl="5" w:tplc="0B46E4CC" w:tentative="1">
      <w:start w:val="1"/>
      <w:numFmt w:val="bullet"/>
      <w:lvlText w:val=""/>
      <w:lvlJc w:val="left"/>
      <w:pPr>
        <w:tabs>
          <w:tab w:val="num" w:pos="4320"/>
        </w:tabs>
        <w:ind w:left="4320" w:hanging="360"/>
      </w:pPr>
      <w:rPr>
        <w:rFonts w:ascii="Wingdings" w:hAnsi="Wingdings" w:hint="default"/>
      </w:rPr>
    </w:lvl>
    <w:lvl w:ilvl="6" w:tplc="F904ABD4" w:tentative="1">
      <w:start w:val="1"/>
      <w:numFmt w:val="bullet"/>
      <w:lvlText w:val=""/>
      <w:lvlJc w:val="left"/>
      <w:pPr>
        <w:tabs>
          <w:tab w:val="num" w:pos="5040"/>
        </w:tabs>
        <w:ind w:left="5040" w:hanging="360"/>
      </w:pPr>
      <w:rPr>
        <w:rFonts w:ascii="Symbol" w:hAnsi="Symbol" w:hint="default"/>
      </w:rPr>
    </w:lvl>
    <w:lvl w:ilvl="7" w:tplc="75862212" w:tentative="1">
      <w:start w:val="1"/>
      <w:numFmt w:val="bullet"/>
      <w:lvlText w:val="o"/>
      <w:lvlJc w:val="left"/>
      <w:pPr>
        <w:tabs>
          <w:tab w:val="num" w:pos="5760"/>
        </w:tabs>
        <w:ind w:left="5760" w:hanging="360"/>
      </w:pPr>
      <w:rPr>
        <w:rFonts w:ascii="Courier New" w:hAnsi="Courier New" w:hint="default"/>
      </w:rPr>
    </w:lvl>
    <w:lvl w:ilvl="8" w:tplc="6B087E8C" w:tentative="1">
      <w:start w:val="1"/>
      <w:numFmt w:val="bullet"/>
      <w:lvlText w:val=""/>
      <w:lvlJc w:val="left"/>
      <w:pPr>
        <w:tabs>
          <w:tab w:val="num" w:pos="6480"/>
        </w:tabs>
        <w:ind w:left="6480" w:hanging="360"/>
      </w:pPr>
      <w:rPr>
        <w:rFonts w:ascii="Wingdings" w:hAnsi="Wingdings" w:hint="default"/>
      </w:rPr>
    </w:lvl>
  </w:abstractNum>
  <w:abstractNum w:abstractNumId="13">
    <w:nsid w:val="1B763EA8"/>
    <w:multiLevelType w:val="multilevel"/>
    <w:tmpl w:val="BA1C61E8"/>
    <w:lvl w:ilvl="0">
      <w:start w:val="1"/>
      <w:numFmt w:val="bullet"/>
      <w:pStyle w:val="Bullet"/>
      <w:lvlText w:val=""/>
      <w:lvlJc w:val="left"/>
      <w:pPr>
        <w:tabs>
          <w:tab w:val="num" w:pos="1712"/>
        </w:tabs>
        <w:ind w:left="1712" w:hanging="453"/>
      </w:pPr>
      <w:rPr>
        <w:rFonts w:ascii="Wingdings" w:hAnsi="Wingdings" w:hint="default"/>
      </w:rPr>
    </w:lvl>
    <w:lvl w:ilvl="1">
      <w:start w:val="1"/>
      <w:numFmt w:val="decimal"/>
      <w:lvlText w:val="%1.%2."/>
      <w:lvlJc w:val="left"/>
      <w:pPr>
        <w:tabs>
          <w:tab w:val="num" w:pos="509"/>
        </w:tabs>
        <w:ind w:left="509" w:hanging="432"/>
      </w:pPr>
      <w:rPr>
        <w:rFonts w:hint="eastAsia"/>
      </w:rPr>
    </w:lvl>
    <w:lvl w:ilvl="2">
      <w:start w:val="1"/>
      <w:numFmt w:val="decimal"/>
      <w:lvlText w:val="%1.%2.%3."/>
      <w:lvlJc w:val="left"/>
      <w:pPr>
        <w:tabs>
          <w:tab w:val="num" w:pos="941"/>
        </w:tabs>
        <w:ind w:left="941" w:hanging="504"/>
      </w:pPr>
      <w:rPr>
        <w:rFonts w:hint="eastAsia"/>
      </w:rPr>
    </w:lvl>
    <w:lvl w:ilvl="3">
      <w:start w:val="1"/>
      <w:numFmt w:val="decimal"/>
      <w:lvlText w:val="%1.%2.%3.%4."/>
      <w:lvlJc w:val="left"/>
      <w:pPr>
        <w:tabs>
          <w:tab w:val="num" w:pos="1445"/>
        </w:tabs>
        <w:ind w:left="1445" w:hanging="648"/>
      </w:pPr>
      <w:rPr>
        <w:rFonts w:hint="eastAsia"/>
      </w:rPr>
    </w:lvl>
    <w:lvl w:ilvl="4">
      <w:start w:val="1"/>
      <w:numFmt w:val="decimal"/>
      <w:lvlText w:val="%1.%2.%3.%4.%5."/>
      <w:lvlJc w:val="left"/>
      <w:pPr>
        <w:tabs>
          <w:tab w:val="num" w:pos="1949"/>
        </w:tabs>
        <w:ind w:left="1949" w:hanging="792"/>
      </w:pPr>
      <w:rPr>
        <w:rFonts w:hint="eastAsia"/>
      </w:rPr>
    </w:lvl>
    <w:lvl w:ilvl="5">
      <w:start w:val="1"/>
      <w:numFmt w:val="decimal"/>
      <w:lvlText w:val="%1.%2.%3.%4.%5.%6."/>
      <w:lvlJc w:val="left"/>
      <w:pPr>
        <w:tabs>
          <w:tab w:val="num" w:pos="2453"/>
        </w:tabs>
        <w:ind w:left="2453" w:hanging="936"/>
      </w:pPr>
      <w:rPr>
        <w:rFonts w:hint="eastAsia"/>
      </w:rPr>
    </w:lvl>
    <w:lvl w:ilvl="6">
      <w:start w:val="1"/>
      <w:numFmt w:val="decimal"/>
      <w:lvlText w:val="%1.%2.%3.%4.%5.%6.%7."/>
      <w:lvlJc w:val="left"/>
      <w:pPr>
        <w:tabs>
          <w:tab w:val="num" w:pos="2957"/>
        </w:tabs>
        <w:ind w:left="2957" w:hanging="1080"/>
      </w:pPr>
      <w:rPr>
        <w:rFonts w:hint="eastAsia"/>
      </w:rPr>
    </w:lvl>
    <w:lvl w:ilvl="7">
      <w:start w:val="1"/>
      <w:numFmt w:val="decimal"/>
      <w:lvlText w:val="%1.%2.%3.%4.%5.%6.%7.%8."/>
      <w:lvlJc w:val="left"/>
      <w:pPr>
        <w:tabs>
          <w:tab w:val="num" w:pos="3461"/>
        </w:tabs>
        <w:ind w:left="3461" w:hanging="1224"/>
      </w:pPr>
      <w:rPr>
        <w:rFonts w:hint="eastAsia"/>
      </w:rPr>
    </w:lvl>
    <w:lvl w:ilvl="8">
      <w:start w:val="1"/>
      <w:numFmt w:val="decimal"/>
      <w:lvlText w:val="%1.%2.%3.%4.%5.%6.%7.%8.%9."/>
      <w:lvlJc w:val="left"/>
      <w:pPr>
        <w:tabs>
          <w:tab w:val="num" w:pos="4037"/>
        </w:tabs>
        <w:ind w:left="4037" w:hanging="1440"/>
      </w:pPr>
      <w:rPr>
        <w:rFonts w:hint="eastAsia"/>
      </w:rPr>
    </w:lvl>
  </w:abstractNum>
  <w:abstractNum w:abstractNumId="14">
    <w:nsid w:val="1D7F4BE5"/>
    <w:multiLevelType w:val="hybridMultilevel"/>
    <w:tmpl w:val="5CB2923C"/>
    <w:lvl w:ilvl="0" w:tplc="6F207B66">
      <w:start w:val="1"/>
      <w:numFmt w:val="decimal"/>
      <w:pStyle w:val="10"/>
      <w:lvlText w:val="(%1)"/>
      <w:lvlJc w:val="left"/>
      <w:pPr>
        <w:tabs>
          <w:tab w:val="num" w:pos="1701"/>
        </w:tabs>
        <w:ind w:left="1701" w:firstLine="0"/>
      </w:pPr>
      <w:rPr>
        <w:rFonts w:hint="eastAsia"/>
      </w:rPr>
    </w:lvl>
    <w:lvl w:ilvl="1" w:tplc="6BD8D1DC">
      <w:start w:val="1"/>
      <w:numFmt w:val="bullet"/>
      <w:pStyle w:val="a"/>
      <w:lvlText w:val=""/>
      <w:lvlJc w:val="left"/>
      <w:pPr>
        <w:tabs>
          <w:tab w:val="num" w:pos="840"/>
        </w:tabs>
        <w:ind w:left="840" w:hanging="420"/>
      </w:pPr>
      <w:rPr>
        <w:rFonts w:ascii="Wingdings" w:hAnsi="Wingdings" w:hint="default"/>
      </w:rPr>
    </w:lvl>
    <w:lvl w:ilvl="2" w:tplc="6A4E90D6">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1ED868ED"/>
    <w:multiLevelType w:val="hybridMultilevel"/>
    <w:tmpl w:val="55109FDC"/>
    <w:lvl w:ilvl="0" w:tplc="4852DCBA">
      <w:start w:val="1"/>
      <w:numFmt w:val="decimal"/>
      <w:pStyle w:val="11"/>
      <w:lvlText w:val="%1)"/>
      <w:lvlJc w:val="left"/>
      <w:pPr>
        <w:tabs>
          <w:tab w:val="num" w:pos="900"/>
        </w:tabs>
        <w:ind w:left="900" w:hanging="420"/>
      </w:pPr>
    </w:lvl>
    <w:lvl w:ilvl="1" w:tplc="67BC062C">
      <w:start w:val="1"/>
      <w:numFmt w:val="decimal"/>
      <w:lvlText w:val="%2、"/>
      <w:lvlJc w:val="left"/>
      <w:pPr>
        <w:tabs>
          <w:tab w:val="num" w:pos="1260"/>
        </w:tabs>
        <w:ind w:left="1260" w:hanging="360"/>
      </w:pPr>
      <w:rPr>
        <w:rFonts w:hint="eastAsia"/>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nsid w:val="20311FD3"/>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17">
    <w:nsid w:val="265F342A"/>
    <w:multiLevelType w:val="hybridMultilevel"/>
    <w:tmpl w:val="81261DF4"/>
    <w:lvl w:ilvl="0" w:tplc="72F6CF54">
      <w:start w:val="1"/>
      <w:numFmt w:val="decimal"/>
      <w:lvlText w:val="%1."/>
      <w:lvlJc w:val="left"/>
      <w:pPr>
        <w:ind w:left="1679" w:hanging="420"/>
      </w:p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18">
    <w:nsid w:val="292B0B12"/>
    <w:multiLevelType w:val="hybridMultilevel"/>
    <w:tmpl w:val="CAA83404"/>
    <w:lvl w:ilvl="0" w:tplc="054A689A">
      <w:start w:val="1"/>
      <w:numFmt w:val="bullet"/>
      <w:pStyle w:val="a0"/>
      <w:lvlText w:val=""/>
      <w:lvlJc w:val="left"/>
      <w:pPr>
        <w:tabs>
          <w:tab w:val="num" w:pos="2540"/>
        </w:tabs>
        <w:ind w:left="2540" w:hanging="420"/>
      </w:pPr>
      <w:rPr>
        <w:rFonts w:ascii="Wingdings" w:hAnsi="Wingdings" w:hint="default"/>
      </w:rPr>
    </w:lvl>
    <w:lvl w:ilvl="1" w:tplc="04090003" w:tentative="1">
      <w:start w:val="1"/>
      <w:numFmt w:val="bullet"/>
      <w:lvlText w:val=""/>
      <w:lvlJc w:val="left"/>
      <w:pPr>
        <w:tabs>
          <w:tab w:val="num" w:pos="2960"/>
        </w:tabs>
        <w:ind w:left="2960" w:hanging="420"/>
      </w:pPr>
      <w:rPr>
        <w:rFonts w:ascii="Wingdings" w:hAnsi="Wingdings" w:hint="default"/>
      </w:rPr>
    </w:lvl>
    <w:lvl w:ilvl="2" w:tplc="04090005" w:tentative="1">
      <w:start w:val="1"/>
      <w:numFmt w:val="bullet"/>
      <w:lvlText w:val=""/>
      <w:lvlJc w:val="left"/>
      <w:pPr>
        <w:tabs>
          <w:tab w:val="num" w:pos="3380"/>
        </w:tabs>
        <w:ind w:left="3380" w:hanging="420"/>
      </w:pPr>
      <w:rPr>
        <w:rFonts w:ascii="Wingdings" w:hAnsi="Wingdings" w:hint="default"/>
      </w:rPr>
    </w:lvl>
    <w:lvl w:ilvl="3" w:tplc="04090001" w:tentative="1">
      <w:start w:val="1"/>
      <w:numFmt w:val="bullet"/>
      <w:lvlText w:val=""/>
      <w:lvlJc w:val="left"/>
      <w:pPr>
        <w:tabs>
          <w:tab w:val="num" w:pos="3800"/>
        </w:tabs>
        <w:ind w:left="3800" w:hanging="420"/>
      </w:pPr>
      <w:rPr>
        <w:rFonts w:ascii="Wingdings" w:hAnsi="Wingdings" w:hint="default"/>
      </w:rPr>
    </w:lvl>
    <w:lvl w:ilvl="4" w:tplc="04090003" w:tentative="1">
      <w:start w:val="1"/>
      <w:numFmt w:val="bullet"/>
      <w:lvlText w:val=""/>
      <w:lvlJc w:val="left"/>
      <w:pPr>
        <w:tabs>
          <w:tab w:val="num" w:pos="4220"/>
        </w:tabs>
        <w:ind w:left="4220" w:hanging="420"/>
      </w:pPr>
      <w:rPr>
        <w:rFonts w:ascii="Wingdings" w:hAnsi="Wingdings" w:hint="default"/>
      </w:rPr>
    </w:lvl>
    <w:lvl w:ilvl="5" w:tplc="04090005" w:tentative="1">
      <w:start w:val="1"/>
      <w:numFmt w:val="bullet"/>
      <w:lvlText w:val=""/>
      <w:lvlJc w:val="left"/>
      <w:pPr>
        <w:tabs>
          <w:tab w:val="num" w:pos="4640"/>
        </w:tabs>
        <w:ind w:left="4640" w:hanging="420"/>
      </w:pPr>
      <w:rPr>
        <w:rFonts w:ascii="Wingdings" w:hAnsi="Wingdings" w:hint="default"/>
      </w:rPr>
    </w:lvl>
    <w:lvl w:ilvl="6" w:tplc="04090001" w:tentative="1">
      <w:start w:val="1"/>
      <w:numFmt w:val="bullet"/>
      <w:lvlText w:val=""/>
      <w:lvlJc w:val="left"/>
      <w:pPr>
        <w:tabs>
          <w:tab w:val="num" w:pos="5060"/>
        </w:tabs>
        <w:ind w:left="5060" w:hanging="420"/>
      </w:pPr>
      <w:rPr>
        <w:rFonts w:ascii="Wingdings" w:hAnsi="Wingdings" w:hint="default"/>
      </w:rPr>
    </w:lvl>
    <w:lvl w:ilvl="7" w:tplc="04090003" w:tentative="1">
      <w:start w:val="1"/>
      <w:numFmt w:val="bullet"/>
      <w:lvlText w:val=""/>
      <w:lvlJc w:val="left"/>
      <w:pPr>
        <w:tabs>
          <w:tab w:val="num" w:pos="5480"/>
        </w:tabs>
        <w:ind w:left="5480" w:hanging="420"/>
      </w:pPr>
      <w:rPr>
        <w:rFonts w:ascii="Wingdings" w:hAnsi="Wingdings" w:hint="default"/>
      </w:rPr>
    </w:lvl>
    <w:lvl w:ilvl="8" w:tplc="04090005" w:tentative="1">
      <w:start w:val="1"/>
      <w:numFmt w:val="bullet"/>
      <w:lvlText w:val=""/>
      <w:lvlJc w:val="left"/>
      <w:pPr>
        <w:tabs>
          <w:tab w:val="num" w:pos="5900"/>
        </w:tabs>
        <w:ind w:left="5900" w:hanging="420"/>
      </w:pPr>
      <w:rPr>
        <w:rFonts w:ascii="Wingdings" w:hAnsi="Wingdings" w:hint="default"/>
      </w:rPr>
    </w:lvl>
  </w:abstractNum>
  <w:abstractNum w:abstractNumId="19">
    <w:nsid w:val="2AAB2316"/>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2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1">
    <w:nsid w:val="2CFE595D"/>
    <w:multiLevelType w:val="hybridMultilevel"/>
    <w:tmpl w:val="E356E346"/>
    <w:lvl w:ilvl="0" w:tplc="E39A3738">
      <w:start w:val="1"/>
      <w:numFmt w:val="bullet"/>
      <w:pStyle w:val="Bullet2"/>
      <w:lvlText w:val=""/>
      <w:lvlJc w:val="left"/>
      <w:pPr>
        <w:tabs>
          <w:tab w:val="num" w:pos="2313"/>
        </w:tabs>
        <w:ind w:left="2313" w:hanging="601"/>
      </w:pPr>
      <w:rPr>
        <w:rFonts w:ascii="Symbol" w:hAnsi="Symbol" w:hint="default"/>
        <w:color w:val="auto"/>
      </w:rPr>
    </w:lvl>
    <w:lvl w:ilvl="1" w:tplc="FFFFFFFF" w:tentative="1">
      <w:start w:val="1"/>
      <w:numFmt w:val="bullet"/>
      <w:lvlText w:val=""/>
      <w:lvlJc w:val="left"/>
      <w:pPr>
        <w:tabs>
          <w:tab w:val="num" w:pos="2087"/>
        </w:tabs>
        <w:ind w:left="2087" w:hanging="420"/>
      </w:pPr>
      <w:rPr>
        <w:rFonts w:ascii="Wingdings" w:hAnsi="Wingdings" w:hint="default"/>
      </w:rPr>
    </w:lvl>
    <w:lvl w:ilvl="2" w:tplc="FFFFFFFF" w:tentative="1">
      <w:start w:val="1"/>
      <w:numFmt w:val="bullet"/>
      <w:lvlText w:val=""/>
      <w:lvlJc w:val="left"/>
      <w:pPr>
        <w:tabs>
          <w:tab w:val="num" w:pos="2507"/>
        </w:tabs>
        <w:ind w:left="2507" w:hanging="420"/>
      </w:pPr>
      <w:rPr>
        <w:rFonts w:ascii="Wingdings" w:hAnsi="Wingdings" w:hint="default"/>
      </w:rPr>
    </w:lvl>
    <w:lvl w:ilvl="3" w:tplc="FFFFFFFF" w:tentative="1">
      <w:start w:val="1"/>
      <w:numFmt w:val="bullet"/>
      <w:lvlText w:val=""/>
      <w:lvlJc w:val="left"/>
      <w:pPr>
        <w:tabs>
          <w:tab w:val="num" w:pos="2927"/>
        </w:tabs>
        <w:ind w:left="2927" w:hanging="420"/>
      </w:pPr>
      <w:rPr>
        <w:rFonts w:ascii="Wingdings" w:hAnsi="Wingdings" w:hint="default"/>
      </w:rPr>
    </w:lvl>
    <w:lvl w:ilvl="4" w:tplc="FFFFFFFF" w:tentative="1">
      <w:start w:val="1"/>
      <w:numFmt w:val="bullet"/>
      <w:lvlText w:val=""/>
      <w:lvlJc w:val="left"/>
      <w:pPr>
        <w:tabs>
          <w:tab w:val="num" w:pos="3347"/>
        </w:tabs>
        <w:ind w:left="3347" w:hanging="420"/>
      </w:pPr>
      <w:rPr>
        <w:rFonts w:ascii="Wingdings" w:hAnsi="Wingdings" w:hint="default"/>
      </w:rPr>
    </w:lvl>
    <w:lvl w:ilvl="5" w:tplc="FFFFFFFF" w:tentative="1">
      <w:start w:val="1"/>
      <w:numFmt w:val="bullet"/>
      <w:lvlText w:val=""/>
      <w:lvlJc w:val="left"/>
      <w:pPr>
        <w:tabs>
          <w:tab w:val="num" w:pos="3767"/>
        </w:tabs>
        <w:ind w:left="3767" w:hanging="420"/>
      </w:pPr>
      <w:rPr>
        <w:rFonts w:ascii="Wingdings" w:hAnsi="Wingdings" w:hint="default"/>
      </w:rPr>
    </w:lvl>
    <w:lvl w:ilvl="6" w:tplc="FFFFFFFF" w:tentative="1">
      <w:start w:val="1"/>
      <w:numFmt w:val="bullet"/>
      <w:lvlText w:val=""/>
      <w:lvlJc w:val="left"/>
      <w:pPr>
        <w:tabs>
          <w:tab w:val="num" w:pos="4187"/>
        </w:tabs>
        <w:ind w:left="4187" w:hanging="420"/>
      </w:pPr>
      <w:rPr>
        <w:rFonts w:ascii="Wingdings" w:hAnsi="Wingdings" w:hint="default"/>
      </w:rPr>
    </w:lvl>
    <w:lvl w:ilvl="7" w:tplc="FFFFFFFF" w:tentative="1">
      <w:start w:val="1"/>
      <w:numFmt w:val="bullet"/>
      <w:lvlText w:val=""/>
      <w:lvlJc w:val="left"/>
      <w:pPr>
        <w:tabs>
          <w:tab w:val="num" w:pos="4607"/>
        </w:tabs>
        <w:ind w:left="4607" w:hanging="420"/>
      </w:pPr>
      <w:rPr>
        <w:rFonts w:ascii="Wingdings" w:hAnsi="Wingdings" w:hint="default"/>
      </w:rPr>
    </w:lvl>
    <w:lvl w:ilvl="8" w:tplc="FFFFFFFF" w:tentative="1">
      <w:start w:val="1"/>
      <w:numFmt w:val="bullet"/>
      <w:lvlText w:val=""/>
      <w:lvlJc w:val="left"/>
      <w:pPr>
        <w:tabs>
          <w:tab w:val="num" w:pos="5027"/>
        </w:tabs>
        <w:ind w:left="5027" w:hanging="420"/>
      </w:pPr>
      <w:rPr>
        <w:rFonts w:ascii="Wingdings" w:hAnsi="Wingdings" w:hint="default"/>
      </w:rPr>
    </w:lvl>
  </w:abstractNum>
  <w:abstractNum w:abstractNumId="22">
    <w:nsid w:val="327204B9"/>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23">
    <w:nsid w:val="365640EF"/>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24">
    <w:nsid w:val="3664620B"/>
    <w:multiLevelType w:val="hybridMultilevel"/>
    <w:tmpl w:val="81261DF4"/>
    <w:lvl w:ilvl="0" w:tplc="72F6CF54">
      <w:start w:val="1"/>
      <w:numFmt w:val="decimal"/>
      <w:lvlText w:val="%1."/>
      <w:lvlJc w:val="left"/>
      <w:pPr>
        <w:ind w:left="1679" w:hanging="420"/>
      </w:p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25">
    <w:nsid w:val="38832F08"/>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26">
    <w:nsid w:val="3AD705AC"/>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27">
    <w:nsid w:val="3AFC1A79"/>
    <w:multiLevelType w:val="hybridMultilevel"/>
    <w:tmpl w:val="40F4582A"/>
    <w:lvl w:ilvl="0" w:tplc="5582B2A0">
      <w:start w:val="1"/>
      <w:numFmt w:val="decimal"/>
      <w:pStyle w:val="12"/>
      <w:lvlText w:val="Figure %1"/>
      <w:lvlJc w:val="left"/>
      <w:pPr>
        <w:tabs>
          <w:tab w:val="num" w:pos="733"/>
        </w:tabs>
        <w:ind w:left="733" w:firstLine="1247"/>
      </w:pPr>
      <w:rPr>
        <w:rFonts w:ascii="Arial" w:hAnsi="Arial" w:hint="default"/>
        <w:b/>
        <w:i w:val="0"/>
        <w:sz w:val="18"/>
        <w:szCs w:val="20"/>
      </w:rPr>
    </w:lvl>
    <w:lvl w:ilvl="1" w:tplc="3A1CA5B6">
      <w:start w:val="1"/>
      <w:numFmt w:val="lowerLetter"/>
      <w:lvlText w:val="%2)"/>
      <w:lvlJc w:val="left"/>
      <w:pPr>
        <w:tabs>
          <w:tab w:val="num" w:pos="719"/>
        </w:tabs>
        <w:ind w:left="719" w:hanging="420"/>
      </w:pPr>
    </w:lvl>
    <w:lvl w:ilvl="2" w:tplc="B98E24BC" w:tentative="1">
      <w:start w:val="1"/>
      <w:numFmt w:val="lowerRoman"/>
      <w:lvlText w:val="%3."/>
      <w:lvlJc w:val="right"/>
      <w:pPr>
        <w:tabs>
          <w:tab w:val="num" w:pos="1139"/>
        </w:tabs>
        <w:ind w:left="1139" w:hanging="420"/>
      </w:pPr>
    </w:lvl>
    <w:lvl w:ilvl="3" w:tplc="A432B1F8" w:tentative="1">
      <w:start w:val="1"/>
      <w:numFmt w:val="decimal"/>
      <w:lvlText w:val="%4."/>
      <w:lvlJc w:val="left"/>
      <w:pPr>
        <w:tabs>
          <w:tab w:val="num" w:pos="1559"/>
        </w:tabs>
        <w:ind w:left="1559" w:hanging="420"/>
      </w:pPr>
    </w:lvl>
    <w:lvl w:ilvl="4" w:tplc="1C765F14" w:tentative="1">
      <w:start w:val="1"/>
      <w:numFmt w:val="lowerLetter"/>
      <w:lvlText w:val="%5)"/>
      <w:lvlJc w:val="left"/>
      <w:pPr>
        <w:tabs>
          <w:tab w:val="num" w:pos="1979"/>
        </w:tabs>
        <w:ind w:left="1979" w:hanging="420"/>
      </w:pPr>
    </w:lvl>
    <w:lvl w:ilvl="5" w:tplc="0394B7D4" w:tentative="1">
      <w:start w:val="1"/>
      <w:numFmt w:val="lowerRoman"/>
      <w:lvlText w:val="%6."/>
      <w:lvlJc w:val="right"/>
      <w:pPr>
        <w:tabs>
          <w:tab w:val="num" w:pos="2399"/>
        </w:tabs>
        <w:ind w:left="2399" w:hanging="420"/>
      </w:pPr>
    </w:lvl>
    <w:lvl w:ilvl="6" w:tplc="EFAC210E" w:tentative="1">
      <w:start w:val="1"/>
      <w:numFmt w:val="decimal"/>
      <w:lvlText w:val="%7."/>
      <w:lvlJc w:val="left"/>
      <w:pPr>
        <w:tabs>
          <w:tab w:val="num" w:pos="2819"/>
        </w:tabs>
        <w:ind w:left="2819" w:hanging="420"/>
      </w:pPr>
    </w:lvl>
    <w:lvl w:ilvl="7" w:tplc="67B87270" w:tentative="1">
      <w:start w:val="1"/>
      <w:numFmt w:val="lowerLetter"/>
      <w:lvlText w:val="%8)"/>
      <w:lvlJc w:val="left"/>
      <w:pPr>
        <w:tabs>
          <w:tab w:val="num" w:pos="3239"/>
        </w:tabs>
        <w:ind w:left="3239" w:hanging="420"/>
      </w:pPr>
    </w:lvl>
    <w:lvl w:ilvl="8" w:tplc="A61E7F68" w:tentative="1">
      <w:start w:val="1"/>
      <w:numFmt w:val="lowerRoman"/>
      <w:lvlText w:val="%9."/>
      <w:lvlJc w:val="right"/>
      <w:pPr>
        <w:tabs>
          <w:tab w:val="num" w:pos="3659"/>
        </w:tabs>
        <w:ind w:left="3659" w:hanging="420"/>
      </w:pPr>
    </w:lvl>
  </w:abstractNum>
  <w:abstractNum w:abstractNumId="28">
    <w:nsid w:val="3FCC30E0"/>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29">
    <w:nsid w:val="42CF4755"/>
    <w:multiLevelType w:val="hybridMultilevel"/>
    <w:tmpl w:val="1A940A0E"/>
    <w:lvl w:ilvl="0" w:tplc="30161F2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0">
    <w:nsid w:val="46334793"/>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31">
    <w:nsid w:val="47820BD5"/>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32">
    <w:nsid w:val="4C650FAE"/>
    <w:multiLevelType w:val="hybridMultilevel"/>
    <w:tmpl w:val="81261DF4"/>
    <w:lvl w:ilvl="0" w:tplc="1F36AB8C">
      <w:start w:val="1"/>
      <w:numFmt w:val="decimal"/>
      <w:lvlText w:val="%1."/>
      <w:lvlJc w:val="left"/>
      <w:pPr>
        <w:ind w:left="1679" w:hanging="420"/>
      </w:pPr>
    </w:lvl>
    <w:lvl w:ilvl="1" w:tplc="B5F4DE14" w:tentative="1">
      <w:start w:val="1"/>
      <w:numFmt w:val="lowerLetter"/>
      <w:lvlText w:val="%2)"/>
      <w:lvlJc w:val="left"/>
      <w:pPr>
        <w:ind w:left="2099" w:hanging="420"/>
      </w:pPr>
    </w:lvl>
    <w:lvl w:ilvl="2" w:tplc="6596BA24" w:tentative="1">
      <w:start w:val="1"/>
      <w:numFmt w:val="lowerRoman"/>
      <w:lvlText w:val="%3."/>
      <w:lvlJc w:val="right"/>
      <w:pPr>
        <w:ind w:left="2519" w:hanging="420"/>
      </w:pPr>
    </w:lvl>
    <w:lvl w:ilvl="3" w:tplc="7EA85716" w:tentative="1">
      <w:start w:val="1"/>
      <w:numFmt w:val="decimal"/>
      <w:lvlText w:val="%4."/>
      <w:lvlJc w:val="left"/>
      <w:pPr>
        <w:ind w:left="2939" w:hanging="420"/>
      </w:pPr>
    </w:lvl>
    <w:lvl w:ilvl="4" w:tplc="6D9089A2" w:tentative="1">
      <w:start w:val="1"/>
      <w:numFmt w:val="lowerLetter"/>
      <w:lvlText w:val="%5)"/>
      <w:lvlJc w:val="left"/>
      <w:pPr>
        <w:ind w:left="3359" w:hanging="420"/>
      </w:pPr>
    </w:lvl>
    <w:lvl w:ilvl="5" w:tplc="7200D6CA" w:tentative="1">
      <w:start w:val="1"/>
      <w:numFmt w:val="lowerRoman"/>
      <w:lvlText w:val="%6."/>
      <w:lvlJc w:val="right"/>
      <w:pPr>
        <w:ind w:left="3779" w:hanging="420"/>
      </w:pPr>
    </w:lvl>
    <w:lvl w:ilvl="6" w:tplc="7D7C6366" w:tentative="1">
      <w:start w:val="1"/>
      <w:numFmt w:val="decimal"/>
      <w:lvlText w:val="%7."/>
      <w:lvlJc w:val="left"/>
      <w:pPr>
        <w:ind w:left="4199" w:hanging="420"/>
      </w:pPr>
    </w:lvl>
    <w:lvl w:ilvl="7" w:tplc="A5202B3C" w:tentative="1">
      <w:start w:val="1"/>
      <w:numFmt w:val="lowerLetter"/>
      <w:lvlText w:val="%8)"/>
      <w:lvlJc w:val="left"/>
      <w:pPr>
        <w:ind w:left="4619" w:hanging="420"/>
      </w:pPr>
    </w:lvl>
    <w:lvl w:ilvl="8" w:tplc="E8967EE8" w:tentative="1">
      <w:start w:val="1"/>
      <w:numFmt w:val="lowerRoman"/>
      <w:lvlText w:val="%9."/>
      <w:lvlJc w:val="right"/>
      <w:pPr>
        <w:ind w:left="5039" w:hanging="420"/>
      </w:pPr>
    </w:lvl>
  </w:abstractNum>
  <w:abstractNum w:abstractNumId="33">
    <w:nsid w:val="57E77F98"/>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34">
    <w:nsid w:val="5F551A26"/>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35">
    <w:nsid w:val="60101E62"/>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36">
    <w:nsid w:val="6215083A"/>
    <w:multiLevelType w:val="hybridMultilevel"/>
    <w:tmpl w:val="CCE887A4"/>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37">
    <w:nsid w:val="658E3EBE"/>
    <w:multiLevelType w:val="hybridMultilevel"/>
    <w:tmpl w:val="5D8C4C4A"/>
    <w:lvl w:ilvl="0" w:tplc="0409000F">
      <w:start w:val="1"/>
      <w:numFmt w:val="decimal"/>
      <w:lvlText w:val="%1."/>
      <w:lvlJc w:val="left"/>
      <w:pPr>
        <w:ind w:left="1667" w:hanging="420"/>
      </w:pPr>
    </w:lvl>
    <w:lvl w:ilvl="1" w:tplc="04090019" w:tentative="1">
      <w:start w:val="1"/>
      <w:numFmt w:val="lowerLetter"/>
      <w:lvlText w:val="%2)"/>
      <w:lvlJc w:val="left"/>
      <w:pPr>
        <w:ind w:left="2087" w:hanging="420"/>
      </w:pPr>
    </w:lvl>
    <w:lvl w:ilvl="2" w:tplc="0409001B" w:tentative="1">
      <w:start w:val="1"/>
      <w:numFmt w:val="lowerRoman"/>
      <w:lvlText w:val="%3."/>
      <w:lvlJc w:val="right"/>
      <w:pPr>
        <w:ind w:left="2507" w:hanging="420"/>
      </w:pPr>
    </w:lvl>
    <w:lvl w:ilvl="3" w:tplc="0409000F" w:tentative="1">
      <w:start w:val="1"/>
      <w:numFmt w:val="decimal"/>
      <w:lvlText w:val="%4."/>
      <w:lvlJc w:val="left"/>
      <w:pPr>
        <w:ind w:left="2927" w:hanging="420"/>
      </w:pPr>
    </w:lvl>
    <w:lvl w:ilvl="4" w:tplc="04090019" w:tentative="1">
      <w:start w:val="1"/>
      <w:numFmt w:val="lowerLetter"/>
      <w:lvlText w:val="%5)"/>
      <w:lvlJc w:val="left"/>
      <w:pPr>
        <w:ind w:left="3347" w:hanging="420"/>
      </w:pPr>
    </w:lvl>
    <w:lvl w:ilvl="5" w:tplc="0409001B" w:tentative="1">
      <w:start w:val="1"/>
      <w:numFmt w:val="lowerRoman"/>
      <w:lvlText w:val="%6."/>
      <w:lvlJc w:val="right"/>
      <w:pPr>
        <w:ind w:left="3767" w:hanging="420"/>
      </w:pPr>
    </w:lvl>
    <w:lvl w:ilvl="6" w:tplc="0409000F" w:tentative="1">
      <w:start w:val="1"/>
      <w:numFmt w:val="decimal"/>
      <w:lvlText w:val="%7."/>
      <w:lvlJc w:val="left"/>
      <w:pPr>
        <w:ind w:left="4187" w:hanging="420"/>
      </w:pPr>
    </w:lvl>
    <w:lvl w:ilvl="7" w:tplc="04090019" w:tentative="1">
      <w:start w:val="1"/>
      <w:numFmt w:val="lowerLetter"/>
      <w:lvlText w:val="%8)"/>
      <w:lvlJc w:val="left"/>
      <w:pPr>
        <w:ind w:left="4607" w:hanging="420"/>
      </w:pPr>
    </w:lvl>
    <w:lvl w:ilvl="8" w:tplc="0409001B" w:tentative="1">
      <w:start w:val="1"/>
      <w:numFmt w:val="lowerRoman"/>
      <w:lvlText w:val="%9."/>
      <w:lvlJc w:val="right"/>
      <w:pPr>
        <w:ind w:left="5027" w:hanging="420"/>
      </w:pPr>
    </w:lvl>
  </w:abstractNum>
  <w:abstractNum w:abstractNumId="38">
    <w:nsid w:val="667437AC"/>
    <w:multiLevelType w:val="hybridMultilevel"/>
    <w:tmpl w:val="DE3895E6"/>
    <w:lvl w:ilvl="0" w:tplc="0409000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9">
    <w:nsid w:val="6A39496C"/>
    <w:multiLevelType w:val="hybridMultilevel"/>
    <w:tmpl w:val="81261DF4"/>
    <w:lvl w:ilvl="0" w:tplc="72F6CF54">
      <w:start w:val="1"/>
      <w:numFmt w:val="decimal"/>
      <w:lvlText w:val="%1."/>
      <w:lvlJc w:val="left"/>
      <w:pPr>
        <w:ind w:left="1679" w:hanging="420"/>
      </w:p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40">
    <w:nsid w:val="6E230785"/>
    <w:multiLevelType w:val="hybridMultilevel"/>
    <w:tmpl w:val="21BCB028"/>
    <w:lvl w:ilvl="0" w:tplc="0409000F">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41">
    <w:nsid w:val="6FF71E97"/>
    <w:multiLevelType w:val="multilevel"/>
    <w:tmpl w:val="35A4461E"/>
    <w:lvl w:ilvl="0">
      <w:start w:val="1"/>
      <w:numFmt w:val="decimal"/>
      <w:pStyle w:val="13"/>
      <w:lvlText w:val="%1"/>
      <w:lvlJc w:val="left"/>
      <w:pPr>
        <w:tabs>
          <w:tab w:val="num" w:pos="1247"/>
        </w:tabs>
        <w:ind w:left="1247" w:hanging="1247"/>
      </w:pPr>
      <w:rPr>
        <w:rFonts w:hint="eastAsia"/>
        <w:sz w:val="40"/>
        <w:szCs w:val="40"/>
      </w:rPr>
    </w:lvl>
    <w:lvl w:ilvl="1">
      <w:start w:val="1"/>
      <w:numFmt w:val="decimal"/>
      <w:pStyle w:val="22"/>
      <w:lvlText w:val="%1.%2"/>
      <w:lvlJc w:val="left"/>
      <w:pPr>
        <w:tabs>
          <w:tab w:val="num" w:pos="1247"/>
        </w:tabs>
        <w:ind w:left="1247" w:hanging="1247"/>
      </w:pPr>
      <w:rPr>
        <w:rFonts w:hint="eastAsia"/>
      </w:rPr>
    </w:lvl>
    <w:lvl w:ilvl="2">
      <w:start w:val="1"/>
      <w:numFmt w:val="decimal"/>
      <w:pStyle w:val="30"/>
      <w:lvlText w:val="%1.%2.%3"/>
      <w:lvlJc w:val="left"/>
      <w:pPr>
        <w:tabs>
          <w:tab w:val="num" w:pos="1247"/>
        </w:tabs>
        <w:ind w:left="1247" w:hanging="1247"/>
      </w:pPr>
      <w:rPr>
        <w:rFonts w:hint="eastAsia"/>
      </w:rPr>
    </w:lvl>
    <w:lvl w:ilvl="3">
      <w:start w:val="1"/>
      <w:numFmt w:val="decimal"/>
      <w:pStyle w:val="40"/>
      <w:lvlText w:val="%1.%2.%3.%4"/>
      <w:lvlJc w:val="left"/>
      <w:pPr>
        <w:tabs>
          <w:tab w:val="num" w:pos="1247"/>
        </w:tabs>
        <w:ind w:left="1247" w:hanging="1247"/>
      </w:pPr>
      <w:rPr>
        <w:rFonts w:hint="eastAsia"/>
      </w:rPr>
    </w:lvl>
    <w:lvl w:ilvl="4">
      <w:start w:val="1"/>
      <w:numFmt w:val="decimal"/>
      <w:pStyle w:val="50"/>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2">
    <w:nsid w:val="775244BF"/>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43">
    <w:nsid w:val="7B844E78"/>
    <w:multiLevelType w:val="hybridMultilevel"/>
    <w:tmpl w:val="37B69D5E"/>
    <w:lvl w:ilvl="0" w:tplc="05003358">
      <w:start w:val="1"/>
      <w:numFmt w:val="decimal"/>
      <w:lvlText w:val="（%1）"/>
      <w:lvlJc w:val="left"/>
      <w:pPr>
        <w:ind w:left="2308" w:hanging="720"/>
      </w:pPr>
      <w:rPr>
        <w:rFonts w:hint="default"/>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44">
    <w:nsid w:val="7B8908C4"/>
    <w:multiLevelType w:val="hybridMultilevel"/>
    <w:tmpl w:val="32100E2A"/>
    <w:lvl w:ilvl="0" w:tplc="2F902B82">
      <w:start w:val="1"/>
      <w:numFmt w:val="bullet"/>
      <w:pStyle w:val="ZListBullets1"/>
      <w:lvlText w:val=""/>
      <w:lvlJc w:val="left"/>
      <w:pPr>
        <w:tabs>
          <w:tab w:val="num" w:pos="780"/>
        </w:tabs>
        <w:ind w:left="780" w:hanging="420"/>
      </w:pPr>
      <w:rPr>
        <w:rFonts w:ascii="Wingdings" w:hAnsi="Wingdings" w:hint="default"/>
        <w:b w:val="0"/>
        <w:i w:val="0"/>
        <w:color w:val="005BAB"/>
        <w:sz w:val="13"/>
      </w:rPr>
    </w:lvl>
    <w:lvl w:ilvl="1" w:tplc="8A6844BC" w:tentative="1">
      <w:start w:val="1"/>
      <w:numFmt w:val="bullet"/>
      <w:lvlText w:val="o"/>
      <w:lvlJc w:val="left"/>
      <w:pPr>
        <w:tabs>
          <w:tab w:val="num" w:pos="1440"/>
        </w:tabs>
        <w:ind w:left="1440" w:hanging="360"/>
      </w:pPr>
      <w:rPr>
        <w:rFonts w:ascii="Courier New" w:hAnsi="Courier New" w:hint="default"/>
      </w:rPr>
    </w:lvl>
    <w:lvl w:ilvl="2" w:tplc="45308F32" w:tentative="1">
      <w:start w:val="1"/>
      <w:numFmt w:val="bullet"/>
      <w:lvlText w:val=""/>
      <w:lvlJc w:val="left"/>
      <w:pPr>
        <w:tabs>
          <w:tab w:val="num" w:pos="2160"/>
        </w:tabs>
        <w:ind w:left="2160" w:hanging="360"/>
      </w:pPr>
      <w:rPr>
        <w:rFonts w:ascii="Wingdings" w:hAnsi="Wingdings" w:hint="default"/>
      </w:rPr>
    </w:lvl>
    <w:lvl w:ilvl="3" w:tplc="E9CA753E" w:tentative="1">
      <w:start w:val="1"/>
      <w:numFmt w:val="bullet"/>
      <w:lvlText w:val=""/>
      <w:lvlJc w:val="left"/>
      <w:pPr>
        <w:tabs>
          <w:tab w:val="num" w:pos="2880"/>
        </w:tabs>
        <w:ind w:left="2880" w:hanging="360"/>
      </w:pPr>
      <w:rPr>
        <w:rFonts w:ascii="Symbol" w:hAnsi="Symbol" w:hint="default"/>
      </w:rPr>
    </w:lvl>
    <w:lvl w:ilvl="4" w:tplc="69A68DE2" w:tentative="1">
      <w:start w:val="1"/>
      <w:numFmt w:val="bullet"/>
      <w:lvlText w:val="o"/>
      <w:lvlJc w:val="left"/>
      <w:pPr>
        <w:tabs>
          <w:tab w:val="num" w:pos="3600"/>
        </w:tabs>
        <w:ind w:left="3600" w:hanging="360"/>
      </w:pPr>
      <w:rPr>
        <w:rFonts w:ascii="Courier New" w:hAnsi="Courier New" w:hint="default"/>
      </w:rPr>
    </w:lvl>
    <w:lvl w:ilvl="5" w:tplc="A3E047C8" w:tentative="1">
      <w:start w:val="1"/>
      <w:numFmt w:val="bullet"/>
      <w:lvlText w:val=""/>
      <w:lvlJc w:val="left"/>
      <w:pPr>
        <w:tabs>
          <w:tab w:val="num" w:pos="4320"/>
        </w:tabs>
        <w:ind w:left="4320" w:hanging="360"/>
      </w:pPr>
      <w:rPr>
        <w:rFonts w:ascii="Wingdings" w:hAnsi="Wingdings" w:hint="default"/>
      </w:rPr>
    </w:lvl>
    <w:lvl w:ilvl="6" w:tplc="21C87E1A" w:tentative="1">
      <w:start w:val="1"/>
      <w:numFmt w:val="bullet"/>
      <w:lvlText w:val=""/>
      <w:lvlJc w:val="left"/>
      <w:pPr>
        <w:tabs>
          <w:tab w:val="num" w:pos="5040"/>
        </w:tabs>
        <w:ind w:left="5040" w:hanging="360"/>
      </w:pPr>
      <w:rPr>
        <w:rFonts w:ascii="Symbol" w:hAnsi="Symbol" w:hint="default"/>
      </w:rPr>
    </w:lvl>
    <w:lvl w:ilvl="7" w:tplc="2D38439A" w:tentative="1">
      <w:start w:val="1"/>
      <w:numFmt w:val="bullet"/>
      <w:lvlText w:val="o"/>
      <w:lvlJc w:val="left"/>
      <w:pPr>
        <w:tabs>
          <w:tab w:val="num" w:pos="5760"/>
        </w:tabs>
        <w:ind w:left="5760" w:hanging="360"/>
      </w:pPr>
      <w:rPr>
        <w:rFonts w:ascii="Courier New" w:hAnsi="Courier New" w:hint="default"/>
      </w:rPr>
    </w:lvl>
    <w:lvl w:ilvl="8" w:tplc="F30CDD9C" w:tentative="1">
      <w:start w:val="1"/>
      <w:numFmt w:val="bullet"/>
      <w:lvlText w:val=""/>
      <w:lvlJc w:val="left"/>
      <w:pPr>
        <w:tabs>
          <w:tab w:val="num" w:pos="6480"/>
        </w:tabs>
        <w:ind w:left="6480" w:hanging="360"/>
      </w:pPr>
      <w:rPr>
        <w:rFonts w:ascii="Wingdings" w:hAnsi="Wingdings" w:hint="default"/>
      </w:rPr>
    </w:lvl>
  </w:abstractNum>
  <w:abstractNum w:abstractNumId="45">
    <w:nsid w:val="7FBB6BBD"/>
    <w:multiLevelType w:val="hybridMultilevel"/>
    <w:tmpl w:val="687250AA"/>
    <w:lvl w:ilvl="0" w:tplc="964EC30A">
      <w:start w:val="1"/>
      <w:numFmt w:val="decimal"/>
      <w:pStyle w:val="17"/>
      <w:lvlText w:val="图%1"/>
      <w:lvlJc w:val="center"/>
      <w:pPr>
        <w:tabs>
          <w:tab w:val="num" w:pos="1701"/>
        </w:tabs>
        <w:ind w:left="1701" w:hanging="340"/>
      </w:pPr>
      <w:rPr>
        <w:rFonts w:eastAsia="宋体" w:hint="eastAsia"/>
        <w:b w:val="0"/>
        <w:i w:val="0"/>
        <w:sz w:val="18"/>
        <w:szCs w:val="20"/>
      </w:rPr>
    </w:lvl>
    <w:lvl w:ilvl="1" w:tplc="EC24E81C" w:tentative="1">
      <w:start w:val="1"/>
      <w:numFmt w:val="lowerLetter"/>
      <w:lvlText w:val="%2)"/>
      <w:lvlJc w:val="left"/>
      <w:pPr>
        <w:tabs>
          <w:tab w:val="num" w:pos="840"/>
        </w:tabs>
        <w:ind w:left="840" w:hanging="420"/>
      </w:pPr>
    </w:lvl>
    <w:lvl w:ilvl="2" w:tplc="2CC29AC6" w:tentative="1">
      <w:start w:val="1"/>
      <w:numFmt w:val="lowerRoman"/>
      <w:lvlText w:val="%3."/>
      <w:lvlJc w:val="right"/>
      <w:pPr>
        <w:tabs>
          <w:tab w:val="num" w:pos="1260"/>
        </w:tabs>
        <w:ind w:left="1260" w:hanging="420"/>
      </w:pPr>
    </w:lvl>
    <w:lvl w:ilvl="3" w:tplc="409031EC" w:tentative="1">
      <w:start w:val="1"/>
      <w:numFmt w:val="decimal"/>
      <w:lvlText w:val="%4."/>
      <w:lvlJc w:val="left"/>
      <w:pPr>
        <w:tabs>
          <w:tab w:val="num" w:pos="1680"/>
        </w:tabs>
        <w:ind w:left="1680" w:hanging="420"/>
      </w:pPr>
    </w:lvl>
    <w:lvl w:ilvl="4" w:tplc="B314A81A" w:tentative="1">
      <w:start w:val="1"/>
      <w:numFmt w:val="lowerLetter"/>
      <w:lvlText w:val="%5)"/>
      <w:lvlJc w:val="left"/>
      <w:pPr>
        <w:tabs>
          <w:tab w:val="num" w:pos="2100"/>
        </w:tabs>
        <w:ind w:left="2100" w:hanging="420"/>
      </w:pPr>
    </w:lvl>
    <w:lvl w:ilvl="5" w:tplc="8454F71A" w:tentative="1">
      <w:start w:val="1"/>
      <w:numFmt w:val="lowerRoman"/>
      <w:lvlText w:val="%6."/>
      <w:lvlJc w:val="right"/>
      <w:pPr>
        <w:tabs>
          <w:tab w:val="num" w:pos="2520"/>
        </w:tabs>
        <w:ind w:left="2520" w:hanging="420"/>
      </w:pPr>
    </w:lvl>
    <w:lvl w:ilvl="6" w:tplc="2D662A10" w:tentative="1">
      <w:start w:val="1"/>
      <w:numFmt w:val="decimal"/>
      <w:lvlText w:val="%7."/>
      <w:lvlJc w:val="left"/>
      <w:pPr>
        <w:tabs>
          <w:tab w:val="num" w:pos="2940"/>
        </w:tabs>
        <w:ind w:left="2940" w:hanging="420"/>
      </w:pPr>
    </w:lvl>
    <w:lvl w:ilvl="7" w:tplc="2B164AAA" w:tentative="1">
      <w:start w:val="1"/>
      <w:numFmt w:val="lowerLetter"/>
      <w:lvlText w:val="%8)"/>
      <w:lvlJc w:val="left"/>
      <w:pPr>
        <w:tabs>
          <w:tab w:val="num" w:pos="3360"/>
        </w:tabs>
        <w:ind w:left="3360" w:hanging="420"/>
      </w:pPr>
    </w:lvl>
    <w:lvl w:ilvl="8" w:tplc="D880630E" w:tentative="1">
      <w:start w:val="1"/>
      <w:numFmt w:val="lowerRoman"/>
      <w:lvlText w:val="%9."/>
      <w:lvlJc w:val="right"/>
      <w:pPr>
        <w:tabs>
          <w:tab w:val="num" w:pos="3780"/>
        </w:tabs>
        <w:ind w:left="3780" w:hanging="420"/>
      </w:pPr>
    </w:lvl>
  </w:abstractNum>
  <w:num w:numId="1">
    <w:abstractNumId w:val="12"/>
  </w:num>
  <w:num w:numId="2">
    <w:abstractNumId w:val="44"/>
  </w:num>
  <w:num w:numId="3">
    <w:abstractNumId w:val="27"/>
  </w:num>
  <w:num w:numId="4">
    <w:abstractNumId w:val="41"/>
  </w:num>
  <w:num w:numId="5">
    <w:abstractNumId w:val="20"/>
  </w:num>
  <w:num w:numId="6">
    <w:abstractNumId w:val="2"/>
  </w:num>
  <w:num w:numId="7">
    <w:abstractNumId w:val="29"/>
  </w:num>
  <w:num w:numId="8">
    <w:abstractNumId w:val="40"/>
  </w:num>
  <w:num w:numId="9">
    <w:abstractNumId w:val="38"/>
  </w:num>
  <w:num w:numId="10">
    <w:abstractNumId w:val="1"/>
  </w:num>
  <w:num w:numId="11">
    <w:abstractNumId w:val="4"/>
  </w:num>
  <w:num w:numId="12">
    <w:abstractNumId w:val="0"/>
  </w:num>
  <w:num w:numId="13">
    <w:abstractNumId w:val="3"/>
  </w:num>
  <w:num w:numId="14">
    <w:abstractNumId w:val="45"/>
  </w:num>
  <w:num w:numId="15">
    <w:abstractNumId w:val="10"/>
  </w:num>
  <w:num w:numId="16">
    <w:abstractNumId w:val="13"/>
  </w:num>
  <w:num w:numId="17">
    <w:abstractNumId w:val="21"/>
  </w:num>
  <w:num w:numId="18">
    <w:abstractNumId w:val="32"/>
  </w:num>
  <w:num w:numId="19">
    <w:abstractNumId w:val="39"/>
  </w:num>
  <w:num w:numId="20">
    <w:abstractNumId w:val="15"/>
  </w:num>
  <w:num w:numId="21">
    <w:abstractNumId w:val="25"/>
  </w:num>
  <w:num w:numId="22">
    <w:abstractNumId w:val="14"/>
  </w:num>
  <w:num w:numId="23">
    <w:abstractNumId w:val="18"/>
  </w:num>
  <w:num w:numId="24">
    <w:abstractNumId w:val="6"/>
  </w:num>
  <w:num w:numId="25">
    <w:abstractNumId w:val="42"/>
  </w:num>
  <w:num w:numId="26">
    <w:abstractNumId w:val="9"/>
  </w:num>
  <w:num w:numId="27">
    <w:abstractNumId w:val="43"/>
  </w:num>
  <w:num w:numId="28">
    <w:abstractNumId w:val="36"/>
  </w:num>
  <w:num w:numId="29">
    <w:abstractNumId w:val="30"/>
  </w:num>
  <w:num w:numId="30">
    <w:abstractNumId w:val="8"/>
  </w:num>
  <w:num w:numId="31">
    <w:abstractNumId w:val="11"/>
  </w:num>
  <w:num w:numId="32">
    <w:abstractNumId w:val="7"/>
  </w:num>
  <w:num w:numId="33">
    <w:abstractNumId w:val="22"/>
  </w:num>
  <w:num w:numId="34">
    <w:abstractNumId w:val="5"/>
  </w:num>
  <w:num w:numId="35">
    <w:abstractNumId w:val="33"/>
  </w:num>
  <w:num w:numId="36">
    <w:abstractNumId w:val="26"/>
  </w:num>
  <w:num w:numId="37">
    <w:abstractNumId w:val="35"/>
  </w:num>
  <w:num w:numId="38">
    <w:abstractNumId w:val="19"/>
  </w:num>
  <w:num w:numId="39">
    <w:abstractNumId w:val="28"/>
  </w:num>
  <w:num w:numId="40">
    <w:abstractNumId w:val="16"/>
  </w:num>
  <w:num w:numId="41">
    <w:abstractNumId w:val="23"/>
  </w:num>
  <w:num w:numId="42">
    <w:abstractNumId w:val="34"/>
  </w:num>
  <w:num w:numId="43">
    <w:abstractNumId w:val="31"/>
  </w:num>
  <w:num w:numId="44">
    <w:abstractNumId w:val="37"/>
  </w:num>
  <w:num w:numId="45">
    <w:abstractNumId w:val="24"/>
  </w:num>
  <w:num w:numId="46">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384"/>
  <w:evenAndOddHeaders/>
  <w:drawingGridHorizontalSpacing w:val="1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F5698"/>
    <w:rsid w:val="000012C6"/>
    <w:rsid w:val="00001A2A"/>
    <w:rsid w:val="00002A05"/>
    <w:rsid w:val="00002E05"/>
    <w:rsid w:val="00006070"/>
    <w:rsid w:val="00010367"/>
    <w:rsid w:val="00010956"/>
    <w:rsid w:val="000119FC"/>
    <w:rsid w:val="000144F6"/>
    <w:rsid w:val="0001480E"/>
    <w:rsid w:val="0001511F"/>
    <w:rsid w:val="00021C4A"/>
    <w:rsid w:val="00022ED7"/>
    <w:rsid w:val="00024FC6"/>
    <w:rsid w:val="00025571"/>
    <w:rsid w:val="00031E71"/>
    <w:rsid w:val="00032995"/>
    <w:rsid w:val="00033580"/>
    <w:rsid w:val="000342B1"/>
    <w:rsid w:val="0003519E"/>
    <w:rsid w:val="00035254"/>
    <w:rsid w:val="00041481"/>
    <w:rsid w:val="000466E9"/>
    <w:rsid w:val="00047288"/>
    <w:rsid w:val="0005052F"/>
    <w:rsid w:val="00051E55"/>
    <w:rsid w:val="0005251C"/>
    <w:rsid w:val="00060728"/>
    <w:rsid w:val="00060C5D"/>
    <w:rsid w:val="00061180"/>
    <w:rsid w:val="00061800"/>
    <w:rsid w:val="0006495C"/>
    <w:rsid w:val="00067BD2"/>
    <w:rsid w:val="00067C72"/>
    <w:rsid w:val="00070352"/>
    <w:rsid w:val="00072558"/>
    <w:rsid w:val="00075E1D"/>
    <w:rsid w:val="000771D6"/>
    <w:rsid w:val="00082E91"/>
    <w:rsid w:val="00084BB1"/>
    <w:rsid w:val="000860B3"/>
    <w:rsid w:val="000929DD"/>
    <w:rsid w:val="00093328"/>
    <w:rsid w:val="000937FB"/>
    <w:rsid w:val="00094EDC"/>
    <w:rsid w:val="0009637B"/>
    <w:rsid w:val="000973CA"/>
    <w:rsid w:val="0009790E"/>
    <w:rsid w:val="000A119A"/>
    <w:rsid w:val="000A14CD"/>
    <w:rsid w:val="000A2642"/>
    <w:rsid w:val="000A4555"/>
    <w:rsid w:val="000B4A82"/>
    <w:rsid w:val="000B509C"/>
    <w:rsid w:val="000B7F53"/>
    <w:rsid w:val="000C2158"/>
    <w:rsid w:val="000C2FBB"/>
    <w:rsid w:val="000C3047"/>
    <w:rsid w:val="000C3175"/>
    <w:rsid w:val="000C4534"/>
    <w:rsid w:val="000C59FC"/>
    <w:rsid w:val="000C631A"/>
    <w:rsid w:val="000D0C88"/>
    <w:rsid w:val="000E1F2E"/>
    <w:rsid w:val="000E1FBA"/>
    <w:rsid w:val="000E596F"/>
    <w:rsid w:val="000E752C"/>
    <w:rsid w:val="000E7DB4"/>
    <w:rsid w:val="000F0C5B"/>
    <w:rsid w:val="000F255B"/>
    <w:rsid w:val="000F3859"/>
    <w:rsid w:val="000F4E6A"/>
    <w:rsid w:val="000F5F60"/>
    <w:rsid w:val="000F716F"/>
    <w:rsid w:val="001002A8"/>
    <w:rsid w:val="00102EE0"/>
    <w:rsid w:val="001044AA"/>
    <w:rsid w:val="00105C68"/>
    <w:rsid w:val="001113A8"/>
    <w:rsid w:val="001129E8"/>
    <w:rsid w:val="001137B8"/>
    <w:rsid w:val="00115AF6"/>
    <w:rsid w:val="0012182E"/>
    <w:rsid w:val="0012387C"/>
    <w:rsid w:val="0012425C"/>
    <w:rsid w:val="0013094D"/>
    <w:rsid w:val="00130D42"/>
    <w:rsid w:val="00130E89"/>
    <w:rsid w:val="001357BE"/>
    <w:rsid w:val="00137579"/>
    <w:rsid w:val="001400D4"/>
    <w:rsid w:val="00140C0A"/>
    <w:rsid w:val="00143ADC"/>
    <w:rsid w:val="00154405"/>
    <w:rsid w:val="00157826"/>
    <w:rsid w:val="001579CF"/>
    <w:rsid w:val="001669DE"/>
    <w:rsid w:val="00170BF0"/>
    <w:rsid w:val="00171121"/>
    <w:rsid w:val="001770F8"/>
    <w:rsid w:val="00181076"/>
    <w:rsid w:val="00181DF5"/>
    <w:rsid w:val="00184880"/>
    <w:rsid w:val="0018597F"/>
    <w:rsid w:val="001860A1"/>
    <w:rsid w:val="001865B8"/>
    <w:rsid w:val="00186EC8"/>
    <w:rsid w:val="001911E8"/>
    <w:rsid w:val="001953F0"/>
    <w:rsid w:val="001A41C0"/>
    <w:rsid w:val="001A43E1"/>
    <w:rsid w:val="001A5028"/>
    <w:rsid w:val="001A5B2F"/>
    <w:rsid w:val="001A61E8"/>
    <w:rsid w:val="001A6F4D"/>
    <w:rsid w:val="001B02CA"/>
    <w:rsid w:val="001B08B7"/>
    <w:rsid w:val="001B0CF2"/>
    <w:rsid w:val="001B2465"/>
    <w:rsid w:val="001B37B6"/>
    <w:rsid w:val="001B40E9"/>
    <w:rsid w:val="001B486E"/>
    <w:rsid w:val="001B488C"/>
    <w:rsid w:val="001B5CA9"/>
    <w:rsid w:val="001C3FE7"/>
    <w:rsid w:val="001C4E59"/>
    <w:rsid w:val="001D1226"/>
    <w:rsid w:val="001D12F0"/>
    <w:rsid w:val="001D5E31"/>
    <w:rsid w:val="001D7624"/>
    <w:rsid w:val="001E29D4"/>
    <w:rsid w:val="001E7283"/>
    <w:rsid w:val="001E78BF"/>
    <w:rsid w:val="001F0161"/>
    <w:rsid w:val="001F06BB"/>
    <w:rsid w:val="001F0C40"/>
    <w:rsid w:val="001F11E5"/>
    <w:rsid w:val="001F1E66"/>
    <w:rsid w:val="001F3E10"/>
    <w:rsid w:val="001F6609"/>
    <w:rsid w:val="00202877"/>
    <w:rsid w:val="0020559D"/>
    <w:rsid w:val="00206000"/>
    <w:rsid w:val="00210389"/>
    <w:rsid w:val="002141BE"/>
    <w:rsid w:val="00214A3F"/>
    <w:rsid w:val="00214AE9"/>
    <w:rsid w:val="00215534"/>
    <w:rsid w:val="002200F3"/>
    <w:rsid w:val="002206B4"/>
    <w:rsid w:val="00222C6E"/>
    <w:rsid w:val="0022411A"/>
    <w:rsid w:val="002242A5"/>
    <w:rsid w:val="00226FD5"/>
    <w:rsid w:val="002275CD"/>
    <w:rsid w:val="0023320A"/>
    <w:rsid w:val="00235D4F"/>
    <w:rsid w:val="00236590"/>
    <w:rsid w:val="00237A50"/>
    <w:rsid w:val="00242A46"/>
    <w:rsid w:val="00243402"/>
    <w:rsid w:val="002503D5"/>
    <w:rsid w:val="00253962"/>
    <w:rsid w:val="00257169"/>
    <w:rsid w:val="00262EDA"/>
    <w:rsid w:val="002656F3"/>
    <w:rsid w:val="00270B2C"/>
    <w:rsid w:val="002736F8"/>
    <w:rsid w:val="00277F3E"/>
    <w:rsid w:val="00280EFD"/>
    <w:rsid w:val="002818DA"/>
    <w:rsid w:val="00282C73"/>
    <w:rsid w:val="00283208"/>
    <w:rsid w:val="0028451E"/>
    <w:rsid w:val="00284715"/>
    <w:rsid w:val="0028563F"/>
    <w:rsid w:val="002879CE"/>
    <w:rsid w:val="002910C7"/>
    <w:rsid w:val="00295050"/>
    <w:rsid w:val="002A3CE8"/>
    <w:rsid w:val="002A66DE"/>
    <w:rsid w:val="002A72B3"/>
    <w:rsid w:val="002A7372"/>
    <w:rsid w:val="002B1B8E"/>
    <w:rsid w:val="002B49A0"/>
    <w:rsid w:val="002C52E2"/>
    <w:rsid w:val="002C57B9"/>
    <w:rsid w:val="002D06D9"/>
    <w:rsid w:val="002D136E"/>
    <w:rsid w:val="002D232B"/>
    <w:rsid w:val="002D2956"/>
    <w:rsid w:val="002D2D0D"/>
    <w:rsid w:val="002D3D23"/>
    <w:rsid w:val="002D568C"/>
    <w:rsid w:val="002D62D0"/>
    <w:rsid w:val="002D6C1E"/>
    <w:rsid w:val="002E0A31"/>
    <w:rsid w:val="002E2B3A"/>
    <w:rsid w:val="002E4C5A"/>
    <w:rsid w:val="002E5236"/>
    <w:rsid w:val="002E7DE2"/>
    <w:rsid w:val="002F0F5F"/>
    <w:rsid w:val="002F125D"/>
    <w:rsid w:val="002F584A"/>
    <w:rsid w:val="0030151F"/>
    <w:rsid w:val="00311F1A"/>
    <w:rsid w:val="003135D7"/>
    <w:rsid w:val="003149FE"/>
    <w:rsid w:val="00314C3F"/>
    <w:rsid w:val="0031680D"/>
    <w:rsid w:val="003212E8"/>
    <w:rsid w:val="003256C8"/>
    <w:rsid w:val="003259F3"/>
    <w:rsid w:val="00325E46"/>
    <w:rsid w:val="003266F2"/>
    <w:rsid w:val="0032674B"/>
    <w:rsid w:val="003368E3"/>
    <w:rsid w:val="00343B14"/>
    <w:rsid w:val="00343C05"/>
    <w:rsid w:val="00343F2E"/>
    <w:rsid w:val="00345186"/>
    <w:rsid w:val="0034563C"/>
    <w:rsid w:val="0035069A"/>
    <w:rsid w:val="00351C64"/>
    <w:rsid w:val="00352EDF"/>
    <w:rsid w:val="003621B9"/>
    <w:rsid w:val="00375F14"/>
    <w:rsid w:val="00377098"/>
    <w:rsid w:val="00381D2B"/>
    <w:rsid w:val="003833B2"/>
    <w:rsid w:val="00384A33"/>
    <w:rsid w:val="00384D1E"/>
    <w:rsid w:val="00386FFC"/>
    <w:rsid w:val="00387CDD"/>
    <w:rsid w:val="00392276"/>
    <w:rsid w:val="00392913"/>
    <w:rsid w:val="00392A02"/>
    <w:rsid w:val="00395F15"/>
    <w:rsid w:val="00397A31"/>
    <w:rsid w:val="003A0623"/>
    <w:rsid w:val="003A37CE"/>
    <w:rsid w:val="003B15FB"/>
    <w:rsid w:val="003B26AC"/>
    <w:rsid w:val="003B3DD9"/>
    <w:rsid w:val="003B5621"/>
    <w:rsid w:val="003B6059"/>
    <w:rsid w:val="003B702B"/>
    <w:rsid w:val="003B714F"/>
    <w:rsid w:val="003C01AF"/>
    <w:rsid w:val="003C09A0"/>
    <w:rsid w:val="003C35B2"/>
    <w:rsid w:val="003C687D"/>
    <w:rsid w:val="003D3F51"/>
    <w:rsid w:val="003D601F"/>
    <w:rsid w:val="003D7D62"/>
    <w:rsid w:val="003F0DDB"/>
    <w:rsid w:val="003F10D5"/>
    <w:rsid w:val="003F283F"/>
    <w:rsid w:val="003F48E1"/>
    <w:rsid w:val="003F69F4"/>
    <w:rsid w:val="00401380"/>
    <w:rsid w:val="00402B64"/>
    <w:rsid w:val="00402ECA"/>
    <w:rsid w:val="00404684"/>
    <w:rsid w:val="0040595A"/>
    <w:rsid w:val="004103BA"/>
    <w:rsid w:val="004157E6"/>
    <w:rsid w:val="00421001"/>
    <w:rsid w:val="004218E6"/>
    <w:rsid w:val="004223A1"/>
    <w:rsid w:val="00422565"/>
    <w:rsid w:val="004225B0"/>
    <w:rsid w:val="0042280F"/>
    <w:rsid w:val="004249C9"/>
    <w:rsid w:val="00425657"/>
    <w:rsid w:val="00425B33"/>
    <w:rsid w:val="0042624C"/>
    <w:rsid w:val="00427443"/>
    <w:rsid w:val="00430F3F"/>
    <w:rsid w:val="00432F84"/>
    <w:rsid w:val="00432FE6"/>
    <w:rsid w:val="00433B15"/>
    <w:rsid w:val="0043606B"/>
    <w:rsid w:val="0043623F"/>
    <w:rsid w:val="00437A9B"/>
    <w:rsid w:val="004406AC"/>
    <w:rsid w:val="00442E81"/>
    <w:rsid w:val="004431EF"/>
    <w:rsid w:val="00443655"/>
    <w:rsid w:val="00446DBA"/>
    <w:rsid w:val="00446F58"/>
    <w:rsid w:val="00446FD9"/>
    <w:rsid w:val="00447530"/>
    <w:rsid w:val="00447810"/>
    <w:rsid w:val="004508C3"/>
    <w:rsid w:val="004520FC"/>
    <w:rsid w:val="00453086"/>
    <w:rsid w:val="004534FD"/>
    <w:rsid w:val="00453693"/>
    <w:rsid w:val="00453DFC"/>
    <w:rsid w:val="004544D8"/>
    <w:rsid w:val="00454763"/>
    <w:rsid w:val="004568A7"/>
    <w:rsid w:val="00456ACB"/>
    <w:rsid w:val="004606A7"/>
    <w:rsid w:val="00470937"/>
    <w:rsid w:val="00471761"/>
    <w:rsid w:val="0047185F"/>
    <w:rsid w:val="00472AC2"/>
    <w:rsid w:val="00473B59"/>
    <w:rsid w:val="00474135"/>
    <w:rsid w:val="004744BD"/>
    <w:rsid w:val="00476363"/>
    <w:rsid w:val="00481B92"/>
    <w:rsid w:val="00483879"/>
    <w:rsid w:val="00487ADE"/>
    <w:rsid w:val="00492BB4"/>
    <w:rsid w:val="00492C5B"/>
    <w:rsid w:val="00494F2A"/>
    <w:rsid w:val="00496B12"/>
    <w:rsid w:val="004971AE"/>
    <w:rsid w:val="004974F1"/>
    <w:rsid w:val="00497E52"/>
    <w:rsid w:val="004A1FA4"/>
    <w:rsid w:val="004A3196"/>
    <w:rsid w:val="004A3357"/>
    <w:rsid w:val="004A3B4D"/>
    <w:rsid w:val="004A41E2"/>
    <w:rsid w:val="004A4F75"/>
    <w:rsid w:val="004A6909"/>
    <w:rsid w:val="004B0CF8"/>
    <w:rsid w:val="004B119E"/>
    <w:rsid w:val="004B27C8"/>
    <w:rsid w:val="004B3106"/>
    <w:rsid w:val="004B3CEC"/>
    <w:rsid w:val="004B63B1"/>
    <w:rsid w:val="004C4F18"/>
    <w:rsid w:val="004C5FF4"/>
    <w:rsid w:val="004C7523"/>
    <w:rsid w:val="004D1D12"/>
    <w:rsid w:val="004D62F1"/>
    <w:rsid w:val="004D6B08"/>
    <w:rsid w:val="004E0BB0"/>
    <w:rsid w:val="004E0CAE"/>
    <w:rsid w:val="004E2721"/>
    <w:rsid w:val="004E5486"/>
    <w:rsid w:val="004E55AE"/>
    <w:rsid w:val="004E5FE8"/>
    <w:rsid w:val="004E60DA"/>
    <w:rsid w:val="004E6DB8"/>
    <w:rsid w:val="004F0040"/>
    <w:rsid w:val="004F1B5E"/>
    <w:rsid w:val="004F303E"/>
    <w:rsid w:val="004F3E85"/>
    <w:rsid w:val="004F5CAB"/>
    <w:rsid w:val="004F67D0"/>
    <w:rsid w:val="004F7405"/>
    <w:rsid w:val="00501D27"/>
    <w:rsid w:val="00507FCF"/>
    <w:rsid w:val="00510DF0"/>
    <w:rsid w:val="0051136B"/>
    <w:rsid w:val="00511A3E"/>
    <w:rsid w:val="00515035"/>
    <w:rsid w:val="00515803"/>
    <w:rsid w:val="00523006"/>
    <w:rsid w:val="005231A8"/>
    <w:rsid w:val="00524188"/>
    <w:rsid w:val="00524E0F"/>
    <w:rsid w:val="0052536B"/>
    <w:rsid w:val="00525B9C"/>
    <w:rsid w:val="0052779E"/>
    <w:rsid w:val="005327AC"/>
    <w:rsid w:val="0053476E"/>
    <w:rsid w:val="00537B2D"/>
    <w:rsid w:val="00540548"/>
    <w:rsid w:val="005417C0"/>
    <w:rsid w:val="005437B0"/>
    <w:rsid w:val="00550B57"/>
    <w:rsid w:val="00552073"/>
    <w:rsid w:val="00560C98"/>
    <w:rsid w:val="005616FE"/>
    <w:rsid w:val="00562A08"/>
    <w:rsid w:val="005645CE"/>
    <w:rsid w:val="005669EF"/>
    <w:rsid w:val="00566E23"/>
    <w:rsid w:val="00567231"/>
    <w:rsid w:val="0057080C"/>
    <w:rsid w:val="00573B62"/>
    <w:rsid w:val="005740D2"/>
    <w:rsid w:val="00574508"/>
    <w:rsid w:val="00576AEB"/>
    <w:rsid w:val="00577233"/>
    <w:rsid w:val="0058017A"/>
    <w:rsid w:val="00580DC2"/>
    <w:rsid w:val="00581689"/>
    <w:rsid w:val="00582557"/>
    <w:rsid w:val="0058349D"/>
    <w:rsid w:val="00586322"/>
    <w:rsid w:val="00587E45"/>
    <w:rsid w:val="00593851"/>
    <w:rsid w:val="0059489C"/>
    <w:rsid w:val="005A00E5"/>
    <w:rsid w:val="005A118A"/>
    <w:rsid w:val="005A3FA2"/>
    <w:rsid w:val="005A46D6"/>
    <w:rsid w:val="005A6A23"/>
    <w:rsid w:val="005B292E"/>
    <w:rsid w:val="005B34F7"/>
    <w:rsid w:val="005B4F36"/>
    <w:rsid w:val="005B788C"/>
    <w:rsid w:val="005C2E5A"/>
    <w:rsid w:val="005C30E7"/>
    <w:rsid w:val="005C435F"/>
    <w:rsid w:val="005C4B6A"/>
    <w:rsid w:val="005C79F0"/>
    <w:rsid w:val="005D1053"/>
    <w:rsid w:val="005D2BAB"/>
    <w:rsid w:val="005D2C48"/>
    <w:rsid w:val="005E0210"/>
    <w:rsid w:val="005E1E5B"/>
    <w:rsid w:val="005E5503"/>
    <w:rsid w:val="005F04C8"/>
    <w:rsid w:val="005F1789"/>
    <w:rsid w:val="005F37FE"/>
    <w:rsid w:val="005F3C4C"/>
    <w:rsid w:val="005F3F75"/>
    <w:rsid w:val="005F5120"/>
    <w:rsid w:val="005F5DA0"/>
    <w:rsid w:val="005F5E0C"/>
    <w:rsid w:val="00600D8D"/>
    <w:rsid w:val="00601871"/>
    <w:rsid w:val="006036AA"/>
    <w:rsid w:val="006052AD"/>
    <w:rsid w:val="00605664"/>
    <w:rsid w:val="00606B69"/>
    <w:rsid w:val="006100F4"/>
    <w:rsid w:val="006131D3"/>
    <w:rsid w:val="00615DDF"/>
    <w:rsid w:val="00616C8C"/>
    <w:rsid w:val="00620A5E"/>
    <w:rsid w:val="00621915"/>
    <w:rsid w:val="006219C7"/>
    <w:rsid w:val="00622EB8"/>
    <w:rsid w:val="00624122"/>
    <w:rsid w:val="00624DD7"/>
    <w:rsid w:val="00625DC4"/>
    <w:rsid w:val="006301CD"/>
    <w:rsid w:val="00633FE4"/>
    <w:rsid w:val="0063465D"/>
    <w:rsid w:val="00635586"/>
    <w:rsid w:val="0063558C"/>
    <w:rsid w:val="00640430"/>
    <w:rsid w:val="006422EA"/>
    <w:rsid w:val="00642C3C"/>
    <w:rsid w:val="00643724"/>
    <w:rsid w:val="00644BAD"/>
    <w:rsid w:val="00645EF3"/>
    <w:rsid w:val="0064737B"/>
    <w:rsid w:val="00650C3D"/>
    <w:rsid w:val="00656876"/>
    <w:rsid w:val="006575CC"/>
    <w:rsid w:val="00662DAA"/>
    <w:rsid w:val="00663472"/>
    <w:rsid w:val="0066553F"/>
    <w:rsid w:val="006669BC"/>
    <w:rsid w:val="00667820"/>
    <w:rsid w:val="00675609"/>
    <w:rsid w:val="00675C32"/>
    <w:rsid w:val="006760F0"/>
    <w:rsid w:val="00676DDD"/>
    <w:rsid w:val="00677EA1"/>
    <w:rsid w:val="00683B18"/>
    <w:rsid w:val="00685ACB"/>
    <w:rsid w:val="006876A9"/>
    <w:rsid w:val="006907A1"/>
    <w:rsid w:val="00692536"/>
    <w:rsid w:val="00692A23"/>
    <w:rsid w:val="00692FCC"/>
    <w:rsid w:val="006A1F87"/>
    <w:rsid w:val="006A3BA4"/>
    <w:rsid w:val="006A4454"/>
    <w:rsid w:val="006A561D"/>
    <w:rsid w:val="006A6FC2"/>
    <w:rsid w:val="006B07EA"/>
    <w:rsid w:val="006B4782"/>
    <w:rsid w:val="006B6443"/>
    <w:rsid w:val="006B6B25"/>
    <w:rsid w:val="006B6D42"/>
    <w:rsid w:val="006C0F53"/>
    <w:rsid w:val="006C373A"/>
    <w:rsid w:val="006C4733"/>
    <w:rsid w:val="006C5117"/>
    <w:rsid w:val="006C582A"/>
    <w:rsid w:val="006C5DB1"/>
    <w:rsid w:val="006C6535"/>
    <w:rsid w:val="006C73D4"/>
    <w:rsid w:val="006D03E8"/>
    <w:rsid w:val="006D1EB0"/>
    <w:rsid w:val="006D3915"/>
    <w:rsid w:val="006D744B"/>
    <w:rsid w:val="006E0B0F"/>
    <w:rsid w:val="006E0F0B"/>
    <w:rsid w:val="006E3783"/>
    <w:rsid w:val="006E4284"/>
    <w:rsid w:val="006E5455"/>
    <w:rsid w:val="006E6A29"/>
    <w:rsid w:val="006F08DB"/>
    <w:rsid w:val="006F0AB0"/>
    <w:rsid w:val="006F0C9A"/>
    <w:rsid w:val="006F185C"/>
    <w:rsid w:val="006F2B6D"/>
    <w:rsid w:val="006F4810"/>
    <w:rsid w:val="0070110C"/>
    <w:rsid w:val="00703F25"/>
    <w:rsid w:val="00704103"/>
    <w:rsid w:val="00714BDB"/>
    <w:rsid w:val="00715AD5"/>
    <w:rsid w:val="00715F18"/>
    <w:rsid w:val="007204DF"/>
    <w:rsid w:val="00722E0B"/>
    <w:rsid w:val="00723C9E"/>
    <w:rsid w:val="0072564F"/>
    <w:rsid w:val="007262EF"/>
    <w:rsid w:val="00730599"/>
    <w:rsid w:val="00730778"/>
    <w:rsid w:val="00732A2D"/>
    <w:rsid w:val="007458D5"/>
    <w:rsid w:val="007464CB"/>
    <w:rsid w:val="00750BA0"/>
    <w:rsid w:val="00753D1D"/>
    <w:rsid w:val="00754422"/>
    <w:rsid w:val="00754720"/>
    <w:rsid w:val="00754F07"/>
    <w:rsid w:val="00755479"/>
    <w:rsid w:val="00757CC1"/>
    <w:rsid w:val="00757EDB"/>
    <w:rsid w:val="00761801"/>
    <w:rsid w:val="007622A3"/>
    <w:rsid w:val="007655CE"/>
    <w:rsid w:val="00774B75"/>
    <w:rsid w:val="007764AF"/>
    <w:rsid w:val="00784B24"/>
    <w:rsid w:val="00784E34"/>
    <w:rsid w:val="00786ABF"/>
    <w:rsid w:val="007919BD"/>
    <w:rsid w:val="00792C66"/>
    <w:rsid w:val="00792E9E"/>
    <w:rsid w:val="00792F4A"/>
    <w:rsid w:val="0079516D"/>
    <w:rsid w:val="00796223"/>
    <w:rsid w:val="007973BE"/>
    <w:rsid w:val="007A134A"/>
    <w:rsid w:val="007A1F1B"/>
    <w:rsid w:val="007A2046"/>
    <w:rsid w:val="007A3364"/>
    <w:rsid w:val="007A7DD4"/>
    <w:rsid w:val="007B0630"/>
    <w:rsid w:val="007B1572"/>
    <w:rsid w:val="007B3AFD"/>
    <w:rsid w:val="007B4134"/>
    <w:rsid w:val="007B4704"/>
    <w:rsid w:val="007B5DFB"/>
    <w:rsid w:val="007B7A44"/>
    <w:rsid w:val="007C19C6"/>
    <w:rsid w:val="007C4411"/>
    <w:rsid w:val="007C4E37"/>
    <w:rsid w:val="007C6411"/>
    <w:rsid w:val="007C71A2"/>
    <w:rsid w:val="007D005C"/>
    <w:rsid w:val="007D0ABD"/>
    <w:rsid w:val="007D1714"/>
    <w:rsid w:val="007D3FE5"/>
    <w:rsid w:val="007D643D"/>
    <w:rsid w:val="007D6DFF"/>
    <w:rsid w:val="007D7538"/>
    <w:rsid w:val="007E2D19"/>
    <w:rsid w:val="007E5E38"/>
    <w:rsid w:val="007E5E48"/>
    <w:rsid w:val="007F2940"/>
    <w:rsid w:val="007F4EB2"/>
    <w:rsid w:val="007F76F8"/>
    <w:rsid w:val="00801E43"/>
    <w:rsid w:val="0080259C"/>
    <w:rsid w:val="008047FC"/>
    <w:rsid w:val="00804AF7"/>
    <w:rsid w:val="00807A28"/>
    <w:rsid w:val="00811937"/>
    <w:rsid w:val="00811974"/>
    <w:rsid w:val="00815DAF"/>
    <w:rsid w:val="008219E7"/>
    <w:rsid w:val="00823813"/>
    <w:rsid w:val="0082410B"/>
    <w:rsid w:val="00825C74"/>
    <w:rsid w:val="0083060F"/>
    <w:rsid w:val="00835C63"/>
    <w:rsid w:val="00836C98"/>
    <w:rsid w:val="008407B1"/>
    <w:rsid w:val="008427D1"/>
    <w:rsid w:val="00846D7B"/>
    <w:rsid w:val="00851A51"/>
    <w:rsid w:val="00852B39"/>
    <w:rsid w:val="00854715"/>
    <w:rsid w:val="00856079"/>
    <w:rsid w:val="008561D2"/>
    <w:rsid w:val="00857413"/>
    <w:rsid w:val="00860EBA"/>
    <w:rsid w:val="008635D6"/>
    <w:rsid w:val="00864B61"/>
    <w:rsid w:val="00871051"/>
    <w:rsid w:val="008719B1"/>
    <w:rsid w:val="008728B6"/>
    <w:rsid w:val="00874B24"/>
    <w:rsid w:val="00875755"/>
    <w:rsid w:val="00875A39"/>
    <w:rsid w:val="00876A26"/>
    <w:rsid w:val="00877C23"/>
    <w:rsid w:val="00883508"/>
    <w:rsid w:val="008862FA"/>
    <w:rsid w:val="008878BF"/>
    <w:rsid w:val="00887EE7"/>
    <w:rsid w:val="00895EDB"/>
    <w:rsid w:val="008972A9"/>
    <w:rsid w:val="008A2575"/>
    <w:rsid w:val="008A4975"/>
    <w:rsid w:val="008A4AAD"/>
    <w:rsid w:val="008A5081"/>
    <w:rsid w:val="008A6B00"/>
    <w:rsid w:val="008B7C13"/>
    <w:rsid w:val="008C0DAD"/>
    <w:rsid w:val="008C19E9"/>
    <w:rsid w:val="008C32B7"/>
    <w:rsid w:val="008C3E84"/>
    <w:rsid w:val="008C4F3A"/>
    <w:rsid w:val="008C4FEE"/>
    <w:rsid w:val="008C5508"/>
    <w:rsid w:val="008D1E60"/>
    <w:rsid w:val="008D3F99"/>
    <w:rsid w:val="008D5DEF"/>
    <w:rsid w:val="008D7D15"/>
    <w:rsid w:val="008E0CDF"/>
    <w:rsid w:val="008E27F7"/>
    <w:rsid w:val="008E6637"/>
    <w:rsid w:val="008E7FDA"/>
    <w:rsid w:val="008F2A9D"/>
    <w:rsid w:val="008F782E"/>
    <w:rsid w:val="00900E67"/>
    <w:rsid w:val="009011E4"/>
    <w:rsid w:val="009031FF"/>
    <w:rsid w:val="00904E07"/>
    <w:rsid w:val="00906237"/>
    <w:rsid w:val="0091069F"/>
    <w:rsid w:val="00910F0A"/>
    <w:rsid w:val="00916035"/>
    <w:rsid w:val="00917D64"/>
    <w:rsid w:val="00926776"/>
    <w:rsid w:val="00927509"/>
    <w:rsid w:val="0092782B"/>
    <w:rsid w:val="009304B3"/>
    <w:rsid w:val="00931BC3"/>
    <w:rsid w:val="00937DEB"/>
    <w:rsid w:val="00940FD0"/>
    <w:rsid w:val="00941720"/>
    <w:rsid w:val="00941D9A"/>
    <w:rsid w:val="0094423D"/>
    <w:rsid w:val="0094490C"/>
    <w:rsid w:val="0094493A"/>
    <w:rsid w:val="00946C3B"/>
    <w:rsid w:val="00947A90"/>
    <w:rsid w:val="00952AAB"/>
    <w:rsid w:val="0095531D"/>
    <w:rsid w:val="00955B69"/>
    <w:rsid w:val="00957E71"/>
    <w:rsid w:val="0096134C"/>
    <w:rsid w:val="00962DA0"/>
    <w:rsid w:val="00963C24"/>
    <w:rsid w:val="00964E62"/>
    <w:rsid w:val="0096758A"/>
    <w:rsid w:val="0097412B"/>
    <w:rsid w:val="0097778D"/>
    <w:rsid w:val="00977F1C"/>
    <w:rsid w:val="00982BCF"/>
    <w:rsid w:val="00983BA1"/>
    <w:rsid w:val="00990998"/>
    <w:rsid w:val="00991871"/>
    <w:rsid w:val="00995442"/>
    <w:rsid w:val="0099639E"/>
    <w:rsid w:val="009968FE"/>
    <w:rsid w:val="00996CC7"/>
    <w:rsid w:val="009A19EF"/>
    <w:rsid w:val="009A1BAC"/>
    <w:rsid w:val="009A36CF"/>
    <w:rsid w:val="009A474A"/>
    <w:rsid w:val="009B33C6"/>
    <w:rsid w:val="009B7B5D"/>
    <w:rsid w:val="009C1BB0"/>
    <w:rsid w:val="009C236C"/>
    <w:rsid w:val="009C4471"/>
    <w:rsid w:val="009C453F"/>
    <w:rsid w:val="009C68C8"/>
    <w:rsid w:val="009D260B"/>
    <w:rsid w:val="009D32FD"/>
    <w:rsid w:val="009D3C6F"/>
    <w:rsid w:val="009D64A7"/>
    <w:rsid w:val="009D7527"/>
    <w:rsid w:val="009D7F5D"/>
    <w:rsid w:val="009E0259"/>
    <w:rsid w:val="009E2AE1"/>
    <w:rsid w:val="009E3C02"/>
    <w:rsid w:val="009E4F0B"/>
    <w:rsid w:val="009F17CE"/>
    <w:rsid w:val="009F6062"/>
    <w:rsid w:val="009F627F"/>
    <w:rsid w:val="009F6D6E"/>
    <w:rsid w:val="00A00A57"/>
    <w:rsid w:val="00A01616"/>
    <w:rsid w:val="00A0191C"/>
    <w:rsid w:val="00A03E15"/>
    <w:rsid w:val="00A04447"/>
    <w:rsid w:val="00A14680"/>
    <w:rsid w:val="00A2049E"/>
    <w:rsid w:val="00A221B4"/>
    <w:rsid w:val="00A25AEF"/>
    <w:rsid w:val="00A3210C"/>
    <w:rsid w:val="00A36180"/>
    <w:rsid w:val="00A36E3A"/>
    <w:rsid w:val="00A3701A"/>
    <w:rsid w:val="00A40972"/>
    <w:rsid w:val="00A40AC0"/>
    <w:rsid w:val="00A43C1B"/>
    <w:rsid w:val="00A43EF3"/>
    <w:rsid w:val="00A50684"/>
    <w:rsid w:val="00A542B6"/>
    <w:rsid w:val="00A55F38"/>
    <w:rsid w:val="00A568B9"/>
    <w:rsid w:val="00A61632"/>
    <w:rsid w:val="00A645F5"/>
    <w:rsid w:val="00A6534B"/>
    <w:rsid w:val="00A716E9"/>
    <w:rsid w:val="00A72E34"/>
    <w:rsid w:val="00A746E3"/>
    <w:rsid w:val="00A7657B"/>
    <w:rsid w:val="00A84E89"/>
    <w:rsid w:val="00A856DF"/>
    <w:rsid w:val="00A87346"/>
    <w:rsid w:val="00A94168"/>
    <w:rsid w:val="00AA40C2"/>
    <w:rsid w:val="00AB30F4"/>
    <w:rsid w:val="00AB6563"/>
    <w:rsid w:val="00AB6CFA"/>
    <w:rsid w:val="00AB77EC"/>
    <w:rsid w:val="00AC45AA"/>
    <w:rsid w:val="00AD382B"/>
    <w:rsid w:val="00AE04F1"/>
    <w:rsid w:val="00AE35F7"/>
    <w:rsid w:val="00AE7FAF"/>
    <w:rsid w:val="00AF0C43"/>
    <w:rsid w:val="00AF0FFB"/>
    <w:rsid w:val="00AF3AAE"/>
    <w:rsid w:val="00AF3D86"/>
    <w:rsid w:val="00AF41E7"/>
    <w:rsid w:val="00AF611F"/>
    <w:rsid w:val="00AF7900"/>
    <w:rsid w:val="00B00834"/>
    <w:rsid w:val="00B008AF"/>
    <w:rsid w:val="00B00E16"/>
    <w:rsid w:val="00B01974"/>
    <w:rsid w:val="00B03FC7"/>
    <w:rsid w:val="00B05BC8"/>
    <w:rsid w:val="00B05DFB"/>
    <w:rsid w:val="00B079E6"/>
    <w:rsid w:val="00B11A5F"/>
    <w:rsid w:val="00B11FB2"/>
    <w:rsid w:val="00B12293"/>
    <w:rsid w:val="00B131F8"/>
    <w:rsid w:val="00B14969"/>
    <w:rsid w:val="00B17138"/>
    <w:rsid w:val="00B17B90"/>
    <w:rsid w:val="00B21201"/>
    <w:rsid w:val="00B21808"/>
    <w:rsid w:val="00B2213F"/>
    <w:rsid w:val="00B227A2"/>
    <w:rsid w:val="00B24233"/>
    <w:rsid w:val="00B243B7"/>
    <w:rsid w:val="00B26643"/>
    <w:rsid w:val="00B3269D"/>
    <w:rsid w:val="00B328BF"/>
    <w:rsid w:val="00B33982"/>
    <w:rsid w:val="00B3558E"/>
    <w:rsid w:val="00B4560C"/>
    <w:rsid w:val="00B523B6"/>
    <w:rsid w:val="00B52BA6"/>
    <w:rsid w:val="00B53F35"/>
    <w:rsid w:val="00B57E13"/>
    <w:rsid w:val="00B6210C"/>
    <w:rsid w:val="00B638F7"/>
    <w:rsid w:val="00B63A93"/>
    <w:rsid w:val="00B66E40"/>
    <w:rsid w:val="00B73AB1"/>
    <w:rsid w:val="00B755C1"/>
    <w:rsid w:val="00B8181E"/>
    <w:rsid w:val="00B8434F"/>
    <w:rsid w:val="00B85B56"/>
    <w:rsid w:val="00B86469"/>
    <w:rsid w:val="00B874F4"/>
    <w:rsid w:val="00B90006"/>
    <w:rsid w:val="00B90B10"/>
    <w:rsid w:val="00B935E2"/>
    <w:rsid w:val="00B93A5D"/>
    <w:rsid w:val="00B949E0"/>
    <w:rsid w:val="00B966BF"/>
    <w:rsid w:val="00BA329A"/>
    <w:rsid w:val="00BA43E0"/>
    <w:rsid w:val="00BA5068"/>
    <w:rsid w:val="00BA6E8A"/>
    <w:rsid w:val="00BB1464"/>
    <w:rsid w:val="00BB2F0A"/>
    <w:rsid w:val="00BB4C90"/>
    <w:rsid w:val="00BB7E4D"/>
    <w:rsid w:val="00BC3BA9"/>
    <w:rsid w:val="00BC42BF"/>
    <w:rsid w:val="00BC71DF"/>
    <w:rsid w:val="00BC740D"/>
    <w:rsid w:val="00BC7819"/>
    <w:rsid w:val="00BD6432"/>
    <w:rsid w:val="00BD70A5"/>
    <w:rsid w:val="00BE0B5F"/>
    <w:rsid w:val="00BE680C"/>
    <w:rsid w:val="00BE6E76"/>
    <w:rsid w:val="00BF0299"/>
    <w:rsid w:val="00BF25DA"/>
    <w:rsid w:val="00BF2806"/>
    <w:rsid w:val="00BF3504"/>
    <w:rsid w:val="00BF6C0C"/>
    <w:rsid w:val="00BF73DA"/>
    <w:rsid w:val="00C003D2"/>
    <w:rsid w:val="00C021E9"/>
    <w:rsid w:val="00C0705A"/>
    <w:rsid w:val="00C12338"/>
    <w:rsid w:val="00C16840"/>
    <w:rsid w:val="00C17F43"/>
    <w:rsid w:val="00C209C5"/>
    <w:rsid w:val="00C22449"/>
    <w:rsid w:val="00C22900"/>
    <w:rsid w:val="00C2776D"/>
    <w:rsid w:val="00C3312D"/>
    <w:rsid w:val="00C357D8"/>
    <w:rsid w:val="00C37413"/>
    <w:rsid w:val="00C4137F"/>
    <w:rsid w:val="00C41478"/>
    <w:rsid w:val="00C418BC"/>
    <w:rsid w:val="00C42398"/>
    <w:rsid w:val="00C42F8A"/>
    <w:rsid w:val="00C448A6"/>
    <w:rsid w:val="00C454C8"/>
    <w:rsid w:val="00C457F8"/>
    <w:rsid w:val="00C45FA4"/>
    <w:rsid w:val="00C463F8"/>
    <w:rsid w:val="00C46543"/>
    <w:rsid w:val="00C51385"/>
    <w:rsid w:val="00C54042"/>
    <w:rsid w:val="00C545FB"/>
    <w:rsid w:val="00C55FE8"/>
    <w:rsid w:val="00C60334"/>
    <w:rsid w:val="00C6132D"/>
    <w:rsid w:val="00C643C4"/>
    <w:rsid w:val="00C65BE9"/>
    <w:rsid w:val="00C70D3E"/>
    <w:rsid w:val="00C76A72"/>
    <w:rsid w:val="00C80ED5"/>
    <w:rsid w:val="00C8255E"/>
    <w:rsid w:val="00C829BC"/>
    <w:rsid w:val="00C85E6B"/>
    <w:rsid w:val="00C86166"/>
    <w:rsid w:val="00C867CA"/>
    <w:rsid w:val="00C87557"/>
    <w:rsid w:val="00C947DE"/>
    <w:rsid w:val="00C966DB"/>
    <w:rsid w:val="00CA2FB6"/>
    <w:rsid w:val="00CA3641"/>
    <w:rsid w:val="00CA3FB6"/>
    <w:rsid w:val="00CB40B9"/>
    <w:rsid w:val="00CB7139"/>
    <w:rsid w:val="00CC2CB2"/>
    <w:rsid w:val="00CC65AE"/>
    <w:rsid w:val="00CD18D6"/>
    <w:rsid w:val="00CD192F"/>
    <w:rsid w:val="00CD5B36"/>
    <w:rsid w:val="00CE1956"/>
    <w:rsid w:val="00CE2BD2"/>
    <w:rsid w:val="00CE51F0"/>
    <w:rsid w:val="00CF0F74"/>
    <w:rsid w:val="00CF2998"/>
    <w:rsid w:val="00CF4D39"/>
    <w:rsid w:val="00CF5698"/>
    <w:rsid w:val="00CF793D"/>
    <w:rsid w:val="00D0201E"/>
    <w:rsid w:val="00D057A3"/>
    <w:rsid w:val="00D05F5D"/>
    <w:rsid w:val="00D10EEE"/>
    <w:rsid w:val="00D130AA"/>
    <w:rsid w:val="00D13B71"/>
    <w:rsid w:val="00D154A4"/>
    <w:rsid w:val="00D16A5C"/>
    <w:rsid w:val="00D21C79"/>
    <w:rsid w:val="00D27D7E"/>
    <w:rsid w:val="00D301F6"/>
    <w:rsid w:val="00D308EB"/>
    <w:rsid w:val="00D3252E"/>
    <w:rsid w:val="00D40D16"/>
    <w:rsid w:val="00D442F8"/>
    <w:rsid w:val="00D46F77"/>
    <w:rsid w:val="00D50204"/>
    <w:rsid w:val="00D5134E"/>
    <w:rsid w:val="00D5485B"/>
    <w:rsid w:val="00D56785"/>
    <w:rsid w:val="00D5720D"/>
    <w:rsid w:val="00D5759D"/>
    <w:rsid w:val="00D5765B"/>
    <w:rsid w:val="00D57847"/>
    <w:rsid w:val="00D60E0E"/>
    <w:rsid w:val="00D6159A"/>
    <w:rsid w:val="00D655E4"/>
    <w:rsid w:val="00D66C37"/>
    <w:rsid w:val="00D73690"/>
    <w:rsid w:val="00D7613C"/>
    <w:rsid w:val="00D77851"/>
    <w:rsid w:val="00D77ECC"/>
    <w:rsid w:val="00D80FBE"/>
    <w:rsid w:val="00D81871"/>
    <w:rsid w:val="00D84DF2"/>
    <w:rsid w:val="00D85476"/>
    <w:rsid w:val="00D86E4C"/>
    <w:rsid w:val="00D914A7"/>
    <w:rsid w:val="00D915E0"/>
    <w:rsid w:val="00DA3D92"/>
    <w:rsid w:val="00DA72F5"/>
    <w:rsid w:val="00DA75C5"/>
    <w:rsid w:val="00DB2251"/>
    <w:rsid w:val="00DB3685"/>
    <w:rsid w:val="00DB36B0"/>
    <w:rsid w:val="00DB67A1"/>
    <w:rsid w:val="00DC7D34"/>
    <w:rsid w:val="00DD0091"/>
    <w:rsid w:val="00DD1E64"/>
    <w:rsid w:val="00DD1F29"/>
    <w:rsid w:val="00DD4482"/>
    <w:rsid w:val="00DD5061"/>
    <w:rsid w:val="00DD7B09"/>
    <w:rsid w:val="00DE2EA3"/>
    <w:rsid w:val="00DE374E"/>
    <w:rsid w:val="00DE58E5"/>
    <w:rsid w:val="00DE7491"/>
    <w:rsid w:val="00DF06E5"/>
    <w:rsid w:val="00DF3342"/>
    <w:rsid w:val="00DF6BD9"/>
    <w:rsid w:val="00E002F1"/>
    <w:rsid w:val="00E078A4"/>
    <w:rsid w:val="00E105F9"/>
    <w:rsid w:val="00E129C0"/>
    <w:rsid w:val="00E13E75"/>
    <w:rsid w:val="00E14A9F"/>
    <w:rsid w:val="00E15C24"/>
    <w:rsid w:val="00E2199C"/>
    <w:rsid w:val="00E21CB9"/>
    <w:rsid w:val="00E2284A"/>
    <w:rsid w:val="00E23D7E"/>
    <w:rsid w:val="00E2497B"/>
    <w:rsid w:val="00E24F64"/>
    <w:rsid w:val="00E25CF4"/>
    <w:rsid w:val="00E306FA"/>
    <w:rsid w:val="00E31794"/>
    <w:rsid w:val="00E31F14"/>
    <w:rsid w:val="00E3284C"/>
    <w:rsid w:val="00E34A52"/>
    <w:rsid w:val="00E36134"/>
    <w:rsid w:val="00E363F8"/>
    <w:rsid w:val="00E367AE"/>
    <w:rsid w:val="00E41D7F"/>
    <w:rsid w:val="00E43D94"/>
    <w:rsid w:val="00E562DE"/>
    <w:rsid w:val="00E60F27"/>
    <w:rsid w:val="00E63F0E"/>
    <w:rsid w:val="00E64A94"/>
    <w:rsid w:val="00E675E2"/>
    <w:rsid w:val="00E70551"/>
    <w:rsid w:val="00E70903"/>
    <w:rsid w:val="00E713BC"/>
    <w:rsid w:val="00E71BED"/>
    <w:rsid w:val="00E7226D"/>
    <w:rsid w:val="00E73A9C"/>
    <w:rsid w:val="00E80E06"/>
    <w:rsid w:val="00E8245E"/>
    <w:rsid w:val="00E82838"/>
    <w:rsid w:val="00E879DE"/>
    <w:rsid w:val="00E91E9E"/>
    <w:rsid w:val="00E92360"/>
    <w:rsid w:val="00E935C0"/>
    <w:rsid w:val="00E9527C"/>
    <w:rsid w:val="00EA1717"/>
    <w:rsid w:val="00EA2557"/>
    <w:rsid w:val="00EA43F3"/>
    <w:rsid w:val="00EA538D"/>
    <w:rsid w:val="00EB0E44"/>
    <w:rsid w:val="00EB261A"/>
    <w:rsid w:val="00EB4868"/>
    <w:rsid w:val="00EC5DA8"/>
    <w:rsid w:val="00ED04DD"/>
    <w:rsid w:val="00ED0EE7"/>
    <w:rsid w:val="00ED188D"/>
    <w:rsid w:val="00ED423F"/>
    <w:rsid w:val="00EE113C"/>
    <w:rsid w:val="00EE4766"/>
    <w:rsid w:val="00EE6219"/>
    <w:rsid w:val="00EF5E28"/>
    <w:rsid w:val="00EF78A3"/>
    <w:rsid w:val="00F042B0"/>
    <w:rsid w:val="00F051FD"/>
    <w:rsid w:val="00F060F6"/>
    <w:rsid w:val="00F153F5"/>
    <w:rsid w:val="00F163BA"/>
    <w:rsid w:val="00F16DD7"/>
    <w:rsid w:val="00F2022F"/>
    <w:rsid w:val="00F20DE1"/>
    <w:rsid w:val="00F2300C"/>
    <w:rsid w:val="00F2687F"/>
    <w:rsid w:val="00F2714E"/>
    <w:rsid w:val="00F30F5D"/>
    <w:rsid w:val="00F3303F"/>
    <w:rsid w:val="00F36DF8"/>
    <w:rsid w:val="00F36E6E"/>
    <w:rsid w:val="00F55C65"/>
    <w:rsid w:val="00F56A97"/>
    <w:rsid w:val="00F56BDB"/>
    <w:rsid w:val="00F57F13"/>
    <w:rsid w:val="00F625E3"/>
    <w:rsid w:val="00F629C1"/>
    <w:rsid w:val="00F66142"/>
    <w:rsid w:val="00F71748"/>
    <w:rsid w:val="00F7536C"/>
    <w:rsid w:val="00F75BA0"/>
    <w:rsid w:val="00F76D35"/>
    <w:rsid w:val="00F80BD6"/>
    <w:rsid w:val="00F8487D"/>
    <w:rsid w:val="00F967C3"/>
    <w:rsid w:val="00F97C76"/>
    <w:rsid w:val="00FA1408"/>
    <w:rsid w:val="00FA23FC"/>
    <w:rsid w:val="00FA2D36"/>
    <w:rsid w:val="00FA488E"/>
    <w:rsid w:val="00FA53ED"/>
    <w:rsid w:val="00FA5F01"/>
    <w:rsid w:val="00FA7C42"/>
    <w:rsid w:val="00FB20D0"/>
    <w:rsid w:val="00FB2322"/>
    <w:rsid w:val="00FB38FA"/>
    <w:rsid w:val="00FB4770"/>
    <w:rsid w:val="00FB6F15"/>
    <w:rsid w:val="00FB7AFC"/>
    <w:rsid w:val="00FC0B1C"/>
    <w:rsid w:val="00FC173C"/>
    <w:rsid w:val="00FC5D5A"/>
    <w:rsid w:val="00FC6C05"/>
    <w:rsid w:val="00FC6E7F"/>
    <w:rsid w:val="00FC7325"/>
    <w:rsid w:val="00FD0D78"/>
    <w:rsid w:val="00FD159C"/>
    <w:rsid w:val="00FD2F4E"/>
    <w:rsid w:val="00FD2F60"/>
    <w:rsid w:val="00FD65D7"/>
    <w:rsid w:val="00FD65EE"/>
    <w:rsid w:val="00FE0C48"/>
    <w:rsid w:val="00FE7F17"/>
    <w:rsid w:val="00FF26DC"/>
    <w:rsid w:val="00FF2D2B"/>
    <w:rsid w:val="00FF3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C463F8"/>
    <w:rPr>
      <w:sz w:val="21"/>
      <w:szCs w:val="24"/>
    </w:rPr>
  </w:style>
  <w:style w:type="paragraph" w:styleId="13">
    <w:name w:val="heading 1"/>
    <w:basedOn w:val="Body"/>
    <w:next w:val="Body"/>
    <w:qFormat/>
    <w:rsid w:val="00887EE7"/>
    <w:pPr>
      <w:keepNext/>
      <w:numPr>
        <w:numId w:val="4"/>
      </w:numPr>
      <w:spacing w:before="480"/>
      <w:outlineLvl w:val="0"/>
    </w:pPr>
    <w:rPr>
      <w:rFonts w:cs="Arial"/>
      <w:b/>
      <w:bCs/>
      <w:spacing w:val="10"/>
      <w:kern w:val="20"/>
      <w:sz w:val="36"/>
      <w:szCs w:val="32"/>
    </w:rPr>
  </w:style>
  <w:style w:type="paragraph" w:styleId="22">
    <w:name w:val="heading 2"/>
    <w:basedOn w:val="Body"/>
    <w:next w:val="Body"/>
    <w:qFormat/>
    <w:rsid w:val="00887EE7"/>
    <w:pPr>
      <w:keepNext/>
      <w:numPr>
        <w:ilvl w:val="1"/>
        <w:numId w:val="4"/>
      </w:numPr>
      <w:spacing w:before="480"/>
      <w:outlineLvl w:val="1"/>
    </w:pPr>
    <w:rPr>
      <w:rFonts w:cs="Arial"/>
      <w:b/>
      <w:bCs/>
      <w:iCs/>
      <w:spacing w:val="10"/>
      <w:kern w:val="32"/>
      <w:sz w:val="28"/>
      <w:szCs w:val="28"/>
    </w:rPr>
  </w:style>
  <w:style w:type="paragraph" w:styleId="30">
    <w:name w:val="heading 3"/>
    <w:aliases w:val="h3,H3,Kop 3V,Heading section,3,l3,h31,subhead,1.,TF-Overskrift 3,Subhead,titre 1.1.1,Titre3,alltoc,Table3,3heading,Heading 3 - old,3rd level,Title2,H31,H32,H33,H34,H35,título 3,h:3,Head 3,List level 3,Sub-Sub-Heading,text,31,list 3,h32,h33,h34"/>
    <w:basedOn w:val="Body"/>
    <w:next w:val="Body"/>
    <w:qFormat/>
    <w:rsid w:val="00887EE7"/>
    <w:pPr>
      <w:keepNext/>
      <w:numPr>
        <w:ilvl w:val="2"/>
        <w:numId w:val="4"/>
      </w:numPr>
      <w:spacing w:before="480"/>
      <w:outlineLvl w:val="2"/>
    </w:pPr>
    <w:rPr>
      <w:rFonts w:cs="Arial"/>
      <w:b/>
      <w:bCs/>
      <w:sz w:val="24"/>
      <w:szCs w:val="26"/>
    </w:rPr>
  </w:style>
  <w:style w:type="paragraph" w:styleId="40">
    <w:name w:val="heading 4"/>
    <w:aliases w:val="heading 4,标题 4 Char Char Char Char,标题 4 Char Char Char Char Char,标题 4 Char,Heading 14,Heading 141,Heading 142,h4,标题 4 Char Char,标题 42,标题 4 Char Char Char Char Char1"/>
    <w:basedOn w:val="Body"/>
    <w:next w:val="Body"/>
    <w:qFormat/>
    <w:rsid w:val="00887EE7"/>
    <w:pPr>
      <w:keepNext/>
      <w:numPr>
        <w:ilvl w:val="3"/>
        <w:numId w:val="4"/>
      </w:numPr>
      <w:spacing w:before="480"/>
      <w:outlineLvl w:val="3"/>
    </w:pPr>
    <w:rPr>
      <w:b/>
      <w:bCs/>
      <w:szCs w:val="28"/>
    </w:rPr>
  </w:style>
  <w:style w:type="paragraph" w:styleId="50">
    <w:name w:val="heading 5"/>
    <w:basedOn w:val="a1"/>
    <w:next w:val="a1"/>
    <w:qFormat/>
    <w:rsid w:val="00887EE7"/>
    <w:pPr>
      <w:keepNext/>
      <w:keepLines/>
      <w:numPr>
        <w:ilvl w:val="4"/>
        <w:numId w:val="4"/>
      </w:numPr>
      <w:spacing w:before="280" w:after="290" w:line="376" w:lineRule="auto"/>
      <w:outlineLvl w:val="4"/>
    </w:pPr>
    <w:rPr>
      <w:b/>
      <w:bCs/>
      <w:sz w:val="28"/>
      <w:szCs w:val="28"/>
    </w:rPr>
  </w:style>
  <w:style w:type="paragraph" w:styleId="6">
    <w:name w:val="heading 6"/>
    <w:basedOn w:val="Body"/>
    <w:next w:val="Body"/>
    <w:qFormat/>
    <w:rsid w:val="00941D9A"/>
    <w:pPr>
      <w:keepNext/>
      <w:keepLines/>
      <w:pageBreakBefore/>
      <w:numPr>
        <w:ilvl w:val="5"/>
        <w:numId w:val="11"/>
      </w:numPr>
      <w:tabs>
        <w:tab w:val="clear" w:pos="1247"/>
        <w:tab w:val="left" w:pos="1260"/>
      </w:tabs>
      <w:spacing w:before="480" w:line="240" w:lineRule="auto"/>
      <w:ind w:left="1247" w:hanging="1247"/>
      <w:textAlignment w:val="baseline"/>
      <w:outlineLvl w:val="5"/>
    </w:pPr>
    <w:rPr>
      <w:rFonts w:eastAsia="黑体"/>
      <w:b/>
      <w:sz w:val="36"/>
      <w:szCs w:val="20"/>
      <w:lang w:eastAsia="zh-CN"/>
    </w:rPr>
  </w:style>
  <w:style w:type="paragraph" w:styleId="7">
    <w:name w:val="heading 7"/>
    <w:basedOn w:val="Body"/>
    <w:next w:val="Body"/>
    <w:qFormat/>
    <w:rsid w:val="00941D9A"/>
    <w:pPr>
      <w:keepNext/>
      <w:keepLines/>
      <w:numPr>
        <w:ilvl w:val="6"/>
        <w:numId w:val="11"/>
      </w:numPr>
      <w:tabs>
        <w:tab w:val="clear" w:pos="1247"/>
        <w:tab w:val="left" w:pos="1248"/>
      </w:tabs>
      <w:adjustRightInd w:val="0"/>
      <w:snapToGrid w:val="0"/>
      <w:spacing w:before="480" w:line="240" w:lineRule="auto"/>
      <w:ind w:left="1247" w:hanging="1247"/>
      <w:textAlignment w:val="baseline"/>
      <w:outlineLvl w:val="6"/>
    </w:pPr>
    <w:rPr>
      <w:b/>
      <w:sz w:val="28"/>
      <w:szCs w:val="20"/>
      <w:lang w:eastAsia="zh-CN"/>
    </w:rPr>
  </w:style>
  <w:style w:type="paragraph" w:styleId="8">
    <w:name w:val="heading 8"/>
    <w:basedOn w:val="Body"/>
    <w:next w:val="Body"/>
    <w:qFormat/>
    <w:rsid w:val="00941D9A"/>
    <w:pPr>
      <w:keepNext/>
      <w:keepLines/>
      <w:numPr>
        <w:ilvl w:val="7"/>
        <w:numId w:val="11"/>
      </w:numPr>
      <w:tabs>
        <w:tab w:val="clear" w:pos="1247"/>
        <w:tab w:val="left" w:pos="1248"/>
      </w:tabs>
      <w:spacing w:before="480" w:line="240" w:lineRule="auto"/>
      <w:textAlignment w:val="baseline"/>
      <w:outlineLvl w:val="7"/>
    </w:pPr>
    <w:rPr>
      <w:b/>
      <w:sz w:val="24"/>
      <w:szCs w:val="20"/>
      <w:lang w:eastAsia="zh-CN"/>
    </w:rPr>
  </w:style>
  <w:style w:type="paragraph" w:styleId="9">
    <w:name w:val="heading 9"/>
    <w:basedOn w:val="a1"/>
    <w:next w:val="a1"/>
    <w:qFormat/>
    <w:rsid w:val="00941D9A"/>
    <w:pPr>
      <w:keepNext/>
      <w:keepLines/>
      <w:numPr>
        <w:ilvl w:val="8"/>
        <w:numId w:val="11"/>
      </w:numPr>
      <w:tabs>
        <w:tab w:val="left" w:pos="1248"/>
      </w:tabs>
      <w:adjustRightInd w:val="0"/>
      <w:snapToGrid w:val="0"/>
      <w:spacing w:before="480"/>
      <w:ind w:left="1247" w:hanging="1247"/>
      <w:jc w:val="both"/>
      <w:textAlignment w:val="baseline"/>
      <w:outlineLvl w:val="8"/>
    </w:pPr>
    <w:rPr>
      <w:rFonts w:ascii="Arial" w:hAnsi="Arial"/>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qFormat/>
    <w:rsid w:val="008219E7"/>
    <w:pPr>
      <w:spacing w:before="480" w:after="120"/>
      <w:ind w:left="1616" w:hanging="369"/>
    </w:pPr>
    <w:rPr>
      <w:rFonts w:ascii="Arial" w:hAnsi="Arial"/>
      <w:bCs/>
      <w:sz w:val="18"/>
      <w:szCs w:val="20"/>
    </w:rPr>
  </w:style>
  <w:style w:type="paragraph" w:customStyle="1" w:styleId="Caption1">
    <w:name w:val="Caption 1"/>
    <w:basedOn w:val="a5"/>
    <w:rsid w:val="002C57B9"/>
    <w:pPr>
      <w:keepNext/>
    </w:pPr>
    <w:rPr>
      <w:bCs w:val="0"/>
      <w:smallCaps/>
      <w:color w:val="005288"/>
      <w:spacing w:val="20"/>
      <w:sz w:val="16"/>
      <w:lang w:val="en-GB" w:eastAsia="en-US"/>
    </w:rPr>
  </w:style>
  <w:style w:type="character" w:customStyle="1" w:styleId="Char">
    <w:name w:val="Char"/>
    <w:basedOn w:val="a2"/>
    <w:rsid w:val="002C57B9"/>
    <w:rPr>
      <w:rFonts w:ascii="Arial" w:eastAsia="黑体" w:hAnsi="Arial"/>
      <w:b/>
      <w:bCs/>
      <w:noProof/>
      <w:color w:val="000000"/>
      <w:kern w:val="2"/>
      <w:sz w:val="21"/>
      <w:szCs w:val="21"/>
      <w:lang w:val="en-US" w:eastAsia="zh-CN"/>
    </w:rPr>
  </w:style>
  <w:style w:type="paragraph" w:customStyle="1" w:styleId="Copyright">
    <w:name w:val="Copyright"/>
    <w:rsid w:val="00E363F8"/>
    <w:rPr>
      <w:rFonts w:ascii="Tahoma" w:hAnsi="Tahoma"/>
      <w:color w:val="282828"/>
      <w:sz w:val="16"/>
      <w:szCs w:val="24"/>
      <w:lang w:eastAsia="en-US"/>
    </w:rPr>
  </w:style>
  <w:style w:type="paragraph" w:customStyle="1" w:styleId="CorporateAddress">
    <w:name w:val="Corporate_Address"/>
    <w:basedOn w:val="a1"/>
    <w:rsid w:val="002C57B9"/>
    <w:rPr>
      <w:rFonts w:ascii="Tahoma" w:hAnsi="Tahoma"/>
      <w:bCs/>
      <w:sz w:val="16"/>
      <w:lang w:eastAsia="en-US"/>
    </w:rPr>
  </w:style>
  <w:style w:type="paragraph" w:customStyle="1" w:styleId="DocTitle">
    <w:name w:val="DocTitle"/>
    <w:basedOn w:val="13"/>
    <w:rsid w:val="002C57B9"/>
    <w:pPr>
      <w:pBdr>
        <w:bottom w:val="single" w:sz="4" w:space="16" w:color="auto"/>
      </w:pBdr>
      <w:spacing w:before="1800"/>
      <w:outlineLvl w:val="9"/>
    </w:pPr>
    <w:rPr>
      <w:b w:val="0"/>
      <w:sz w:val="52"/>
    </w:rPr>
  </w:style>
  <w:style w:type="paragraph" w:customStyle="1" w:styleId="Head5">
    <w:name w:val="Head 5"/>
    <w:basedOn w:val="50"/>
    <w:rsid w:val="002C57B9"/>
    <w:pPr>
      <w:keepLines w:val="0"/>
      <w:framePr w:w="1440" w:h="288" w:hSpace="187" w:vSpace="187" w:wrap="around" w:vAnchor="text" w:hAnchor="page" w:x="908" w:y="1"/>
      <w:spacing w:before="0" w:after="0" w:line="240" w:lineRule="auto"/>
      <w:jc w:val="center"/>
    </w:pPr>
    <w:rPr>
      <w:rFonts w:ascii="Arial" w:hAnsi="Arial"/>
      <w:bCs w:val="0"/>
      <w:spacing w:val="-5"/>
      <w:sz w:val="16"/>
      <w:szCs w:val="20"/>
      <w:lang w:eastAsia="en-US"/>
    </w:rPr>
  </w:style>
  <w:style w:type="paragraph" w:customStyle="1" w:styleId="Picture">
    <w:name w:val="Picture"/>
    <w:basedOn w:val="a1"/>
    <w:next w:val="a1"/>
    <w:rsid w:val="002C57B9"/>
    <w:pPr>
      <w:spacing w:before="240" w:after="240"/>
      <w:jc w:val="both"/>
    </w:pPr>
    <w:rPr>
      <w:rFonts w:ascii="Verdana" w:hAnsi="Verdana"/>
      <w:spacing w:val="-5"/>
      <w:szCs w:val="20"/>
      <w:lang w:eastAsia="en-US"/>
    </w:rPr>
  </w:style>
  <w:style w:type="character" w:customStyle="1" w:styleId="ProductName">
    <w:name w:val="Product Name"/>
    <w:basedOn w:val="a2"/>
    <w:rsid w:val="002C57B9"/>
    <w:rPr>
      <w:rFonts w:ascii="Arial" w:hAnsi="Arial"/>
      <w:b/>
      <w:color w:val="005288"/>
      <w:spacing w:val="-20"/>
      <w:w w:val="100"/>
      <w:kern w:val="32"/>
      <w:position w:val="0"/>
      <w:sz w:val="60"/>
      <w:effect w:val="none"/>
    </w:rPr>
  </w:style>
  <w:style w:type="paragraph" w:customStyle="1" w:styleId="Spacer">
    <w:name w:val="Spacer"/>
    <w:basedOn w:val="a1"/>
    <w:next w:val="a1"/>
    <w:rsid w:val="002C57B9"/>
    <w:pPr>
      <w:spacing w:before="60" w:after="60"/>
    </w:pPr>
    <w:rPr>
      <w:rFonts w:ascii="Verdana" w:hAnsi="Verdana"/>
      <w:sz w:val="18"/>
      <w:lang w:eastAsia="en-US"/>
    </w:rPr>
  </w:style>
  <w:style w:type="paragraph" w:customStyle="1" w:styleId="SuggestionFormHeading">
    <w:name w:val="Suggestion Form Heading"/>
    <w:next w:val="a1"/>
    <w:rsid w:val="002C57B9"/>
    <w:rPr>
      <w:rFonts w:ascii="Arial" w:hAnsi="Arial"/>
      <w:sz w:val="40"/>
      <w:lang w:eastAsia="en-US"/>
    </w:rPr>
  </w:style>
  <w:style w:type="paragraph" w:customStyle="1" w:styleId="TableHeadingText">
    <w:name w:val="TableHeadingText"/>
    <w:basedOn w:val="a1"/>
    <w:rsid w:val="002C57B9"/>
    <w:pPr>
      <w:spacing w:before="60" w:after="60"/>
      <w:ind w:left="29"/>
    </w:pPr>
    <w:rPr>
      <w:rFonts w:ascii="Tahoma" w:hAnsi="Tahoma"/>
      <w:b/>
      <w:sz w:val="18"/>
      <w:szCs w:val="26"/>
      <w:lang w:eastAsia="en-US"/>
    </w:rPr>
  </w:style>
  <w:style w:type="paragraph" w:customStyle="1" w:styleId="TableNormalText">
    <w:name w:val="TableNormalText"/>
    <w:basedOn w:val="a1"/>
    <w:rsid w:val="002C57B9"/>
    <w:pPr>
      <w:spacing w:before="60" w:after="60"/>
      <w:jc w:val="both"/>
    </w:pPr>
    <w:rPr>
      <w:rFonts w:ascii="Tahoma" w:eastAsia="楷体_GB2312" w:hAnsi="Tahoma"/>
      <w:color w:val="282828"/>
      <w:sz w:val="18"/>
      <w:szCs w:val="20"/>
      <w:lang w:eastAsia="en-US"/>
    </w:rPr>
  </w:style>
  <w:style w:type="paragraph" w:customStyle="1" w:styleId="TableTemp">
    <w:name w:val="TableTemp"/>
    <w:basedOn w:val="TableNormalText"/>
    <w:rsid w:val="002C57B9"/>
    <w:pPr>
      <w:jc w:val="left"/>
    </w:pPr>
  </w:style>
  <w:style w:type="paragraph" w:customStyle="1" w:styleId="Version">
    <w:name w:val="Version"/>
    <w:basedOn w:val="DocTitle"/>
    <w:rsid w:val="002C57B9"/>
    <w:pPr>
      <w:pBdr>
        <w:bottom w:val="none" w:sz="0" w:space="0" w:color="auto"/>
      </w:pBdr>
      <w:spacing w:before="360"/>
    </w:pPr>
    <w:rPr>
      <w:sz w:val="40"/>
    </w:rPr>
  </w:style>
  <w:style w:type="paragraph" w:customStyle="1" w:styleId="ZBodyPara">
    <w:name w:val="Z_Body_Para"/>
    <w:rsid w:val="002C57B9"/>
    <w:pPr>
      <w:spacing w:before="120" w:after="120"/>
      <w:jc w:val="both"/>
    </w:pPr>
    <w:rPr>
      <w:rFonts w:ascii="Verdana" w:hAnsi="Verdana"/>
      <w:lang w:eastAsia="en-US"/>
    </w:rPr>
  </w:style>
  <w:style w:type="paragraph" w:customStyle="1" w:styleId="ZAnnotation">
    <w:name w:val="Z_Annotation"/>
    <w:basedOn w:val="ZBodyPara"/>
    <w:rsid w:val="002C57B9"/>
    <w:pPr>
      <w:spacing w:before="60" w:after="60"/>
    </w:pPr>
    <w:rPr>
      <w:rFonts w:eastAsia="Verdana"/>
      <w:sz w:val="18"/>
      <w:szCs w:val="16"/>
      <w:lang w:eastAsia="zh-CN"/>
    </w:rPr>
  </w:style>
  <w:style w:type="paragraph" w:customStyle="1" w:styleId="ZAppendixHeadings">
    <w:name w:val="Z_Appendix Headings"/>
    <w:next w:val="a1"/>
    <w:rsid w:val="002C57B9"/>
    <w:pPr>
      <w:keepNext/>
      <w:pageBreakBefore/>
      <w:spacing w:before="720" w:after="600"/>
      <w:outlineLvl w:val="0"/>
    </w:pPr>
    <w:rPr>
      <w:rFonts w:ascii="Arial" w:hAnsi="Arial"/>
      <w:b/>
      <w:color w:val="005BAB"/>
      <w:spacing w:val="-20"/>
      <w:sz w:val="56"/>
    </w:rPr>
  </w:style>
  <w:style w:type="paragraph" w:customStyle="1" w:styleId="ZBlankpage">
    <w:name w:val="Z_Blank page"/>
    <w:basedOn w:val="ZBodyPara"/>
    <w:rsid w:val="002C57B9"/>
    <w:pPr>
      <w:jc w:val="center"/>
    </w:pPr>
    <w:rPr>
      <w:rFonts w:cs="宋体"/>
    </w:rPr>
  </w:style>
  <w:style w:type="character" w:customStyle="1" w:styleId="ZBodyParaChar">
    <w:name w:val="Z_Body_Para Char"/>
    <w:basedOn w:val="a2"/>
    <w:rsid w:val="002C57B9"/>
    <w:rPr>
      <w:rFonts w:ascii="Verdana" w:eastAsia="宋体" w:hAnsi="Verdana"/>
      <w:lang w:val="en-US" w:eastAsia="en-US" w:bidi="ar-SA"/>
    </w:rPr>
  </w:style>
  <w:style w:type="paragraph" w:customStyle="1" w:styleId="ZCaption">
    <w:name w:val="Z_Caption"/>
    <w:next w:val="a1"/>
    <w:rsid w:val="002C57B9"/>
    <w:pPr>
      <w:keepNext/>
      <w:spacing w:before="360" w:after="120"/>
    </w:pPr>
    <w:rPr>
      <w:rFonts w:ascii="Arial" w:hAnsi="Arial"/>
      <w:b/>
      <w:smallCaps/>
      <w:color w:val="005BAB"/>
      <w:spacing w:val="20"/>
      <w:sz w:val="16"/>
      <w:lang w:eastAsia="en-US"/>
    </w:rPr>
  </w:style>
  <w:style w:type="paragraph" w:customStyle="1" w:styleId="ZChapterLabel">
    <w:name w:val="Z_Chapter Label"/>
    <w:next w:val="ZBodyPara"/>
    <w:rsid w:val="002C57B9"/>
    <w:pPr>
      <w:keepNext/>
      <w:pageBreakBefore/>
      <w:spacing w:before="720" w:after="480"/>
      <w:outlineLvl w:val="0"/>
    </w:pPr>
    <w:rPr>
      <w:rFonts w:ascii="Arial" w:hAnsi="Arial"/>
      <w:b/>
      <w:color w:val="005BAB"/>
      <w:spacing w:val="56"/>
      <w:kern w:val="32"/>
      <w:sz w:val="28"/>
      <w:u w:val="single"/>
      <w:lang w:eastAsia="en-US"/>
    </w:rPr>
  </w:style>
  <w:style w:type="character" w:customStyle="1" w:styleId="ZChapterLabelChar">
    <w:name w:val="Z_Chapter Label Char"/>
    <w:basedOn w:val="a2"/>
    <w:rsid w:val="002C57B9"/>
    <w:rPr>
      <w:rFonts w:ascii="Arial" w:eastAsia="宋体" w:hAnsi="Arial"/>
      <w:b/>
      <w:color w:val="005BAB"/>
      <w:spacing w:val="56"/>
      <w:kern w:val="32"/>
      <w:sz w:val="28"/>
      <w:u w:val="single"/>
      <w:lang w:val="en-US" w:eastAsia="en-US" w:bidi="ar-SA"/>
    </w:rPr>
  </w:style>
  <w:style w:type="paragraph" w:customStyle="1" w:styleId="ZChapterNumber">
    <w:name w:val="Z_Chapter Number"/>
    <w:basedOn w:val="ZChapterLabel"/>
    <w:next w:val="ZBodyPara"/>
    <w:rsid w:val="002C57B9"/>
    <w:rPr>
      <w:sz w:val="52"/>
    </w:rPr>
  </w:style>
  <w:style w:type="character" w:customStyle="1" w:styleId="ZChapterNumberChar">
    <w:name w:val="Z_Chapter Number Char"/>
    <w:basedOn w:val="ZChapterLabelChar"/>
    <w:rsid w:val="002C57B9"/>
    <w:rPr>
      <w:rFonts w:ascii="Arial" w:eastAsia="宋体" w:hAnsi="Arial"/>
      <w:b/>
      <w:color w:val="005BAB"/>
      <w:spacing w:val="56"/>
      <w:kern w:val="32"/>
      <w:sz w:val="52"/>
      <w:u w:val="single"/>
      <w:lang w:val="en-US" w:eastAsia="en-US" w:bidi="ar-SA"/>
    </w:rPr>
  </w:style>
  <w:style w:type="paragraph" w:customStyle="1" w:styleId="ZEndofsteps">
    <w:name w:val="Z_End of steps"/>
    <w:basedOn w:val="ZBodyPara"/>
    <w:next w:val="ZBodyPara"/>
    <w:rsid w:val="002C57B9"/>
    <w:pPr>
      <w:pBdr>
        <w:bottom w:val="single" w:sz="2" w:space="1" w:color="auto"/>
      </w:pBdr>
    </w:pPr>
    <w:rPr>
      <w:b/>
      <w:smallCaps/>
      <w:lang w:eastAsia="zh-CN"/>
    </w:rPr>
  </w:style>
  <w:style w:type="character" w:customStyle="1" w:styleId="ZEndofstepsChar">
    <w:name w:val="Z_End of steps Char"/>
    <w:basedOn w:val="ZBodyParaChar"/>
    <w:rsid w:val="002C57B9"/>
    <w:rPr>
      <w:rFonts w:ascii="Verdana" w:eastAsia="宋体" w:hAnsi="Verdana"/>
      <w:b/>
      <w:smallCaps/>
      <w:lang w:val="en-US" w:eastAsia="zh-CN" w:bidi="ar-SA"/>
    </w:rPr>
  </w:style>
  <w:style w:type="paragraph" w:styleId="a6">
    <w:name w:val="header"/>
    <w:basedOn w:val="a1"/>
    <w:rsid w:val="003D3F51"/>
    <w:pPr>
      <w:pBdr>
        <w:bottom w:val="single" w:sz="6" w:space="1" w:color="auto"/>
      </w:pBdr>
      <w:tabs>
        <w:tab w:val="center" w:pos="4320"/>
        <w:tab w:val="right" w:pos="8640"/>
      </w:tabs>
      <w:jc w:val="center"/>
    </w:pPr>
    <w:rPr>
      <w:sz w:val="18"/>
    </w:rPr>
  </w:style>
  <w:style w:type="paragraph" w:customStyle="1" w:styleId="ZHeadereven">
    <w:name w:val="Z_Header_even"/>
    <w:basedOn w:val="a6"/>
    <w:rsid w:val="002C57B9"/>
    <w:pPr>
      <w:ind w:left="-2160"/>
    </w:pPr>
    <w:rPr>
      <w:rFonts w:ascii="Verdana" w:hAnsi="Verdana"/>
      <w:sz w:val="16"/>
    </w:rPr>
  </w:style>
  <w:style w:type="paragraph" w:customStyle="1" w:styleId="ZHeaderodd">
    <w:name w:val="Z_Header_odd"/>
    <w:rsid w:val="002C57B9"/>
    <w:pPr>
      <w:ind w:left="-1800"/>
      <w:jc w:val="right"/>
    </w:pPr>
    <w:rPr>
      <w:rFonts w:ascii="Verdana" w:hAnsi="Verdana"/>
      <w:sz w:val="16"/>
      <w:lang w:eastAsia="en-US"/>
    </w:rPr>
  </w:style>
  <w:style w:type="paragraph" w:customStyle="1" w:styleId="ZHiddenBody">
    <w:name w:val="Z_Hidden Body"/>
    <w:basedOn w:val="ZBodyPara"/>
    <w:rsid w:val="002C57B9"/>
    <w:rPr>
      <w:vanish/>
      <w:color w:val="808080"/>
    </w:rPr>
  </w:style>
  <w:style w:type="paragraph" w:customStyle="1" w:styleId="ZHorizonalLine">
    <w:name w:val="Z_Horizonal Line"/>
    <w:next w:val="ZBodyPara"/>
    <w:rsid w:val="002C57B9"/>
    <w:pPr>
      <w:pBdr>
        <w:top w:val="single" w:sz="8" w:space="1" w:color="005BAB"/>
      </w:pBdr>
      <w:spacing w:before="360" w:after="360"/>
      <w:ind w:left="-2160"/>
    </w:pPr>
    <w:rPr>
      <w:rFonts w:ascii="Verdana" w:hAnsi="Verdana"/>
    </w:rPr>
  </w:style>
  <w:style w:type="paragraph" w:customStyle="1" w:styleId="ZIndentText1">
    <w:name w:val="Z_Indent Text 1"/>
    <w:basedOn w:val="ZBodyPara"/>
    <w:rsid w:val="002C57B9"/>
    <w:pPr>
      <w:ind w:left="360"/>
    </w:pPr>
  </w:style>
  <w:style w:type="paragraph" w:customStyle="1" w:styleId="ZIndentText2">
    <w:name w:val="Z_Indent Text 2"/>
    <w:basedOn w:val="ZIndentText1"/>
    <w:rsid w:val="002C57B9"/>
    <w:pPr>
      <w:ind w:left="720"/>
    </w:pPr>
  </w:style>
  <w:style w:type="paragraph" w:customStyle="1" w:styleId="ZListBullets1">
    <w:name w:val="Z_List Bullets 1"/>
    <w:basedOn w:val="ZBodyPara"/>
    <w:rsid w:val="003266F2"/>
    <w:pPr>
      <w:numPr>
        <w:numId w:val="2"/>
      </w:numPr>
    </w:pPr>
    <w:rPr>
      <w:lang w:eastAsia="zh-CN"/>
    </w:rPr>
  </w:style>
  <w:style w:type="paragraph" w:customStyle="1" w:styleId="ZListBullets2">
    <w:name w:val="Z_List Bullets 2"/>
    <w:basedOn w:val="ZListBullets1"/>
    <w:autoRedefine/>
    <w:rsid w:val="003266F2"/>
    <w:pPr>
      <w:numPr>
        <w:numId w:val="1"/>
      </w:numPr>
    </w:pPr>
  </w:style>
  <w:style w:type="paragraph" w:customStyle="1" w:styleId="ZListNumber1">
    <w:name w:val="Z_List Number 1"/>
    <w:basedOn w:val="ZBodyPara"/>
    <w:rsid w:val="003259F3"/>
    <w:pPr>
      <w:spacing w:before="240" w:after="0"/>
      <w:ind w:left="1616" w:hanging="357"/>
    </w:pPr>
    <w:rPr>
      <w:rFonts w:ascii="Arial" w:hAnsi="Arial"/>
      <w:lang w:eastAsia="zh-CN"/>
    </w:rPr>
  </w:style>
  <w:style w:type="paragraph" w:customStyle="1" w:styleId="ZListNumberi">
    <w:name w:val="Z_List Number i"/>
    <w:basedOn w:val="ZIndentText1"/>
    <w:rsid w:val="00E129C0"/>
    <w:pPr>
      <w:spacing w:before="240" w:after="0"/>
      <w:ind w:left="1973" w:hanging="357"/>
    </w:pPr>
    <w:rPr>
      <w:rFonts w:ascii="Arial" w:hAnsi="Arial"/>
    </w:rPr>
  </w:style>
  <w:style w:type="paragraph" w:customStyle="1" w:styleId="ZNote">
    <w:name w:val="Z_Note"/>
    <w:basedOn w:val="ZBodyPara"/>
    <w:next w:val="a1"/>
    <w:rsid w:val="002C57B9"/>
    <w:pPr>
      <w:pBdr>
        <w:top w:val="single" w:sz="4" w:space="1" w:color="005BAB"/>
        <w:bottom w:val="single" w:sz="4" w:space="1" w:color="005BAB"/>
      </w:pBdr>
    </w:pPr>
    <w:rPr>
      <w:lang w:eastAsia="zh-CN"/>
    </w:rPr>
  </w:style>
  <w:style w:type="paragraph" w:customStyle="1" w:styleId="ZNoteHeadingChar">
    <w:name w:val="Z_Note Heading Char"/>
    <w:basedOn w:val="ZNote"/>
    <w:rsid w:val="002C57B9"/>
    <w:rPr>
      <w:b/>
      <w:color w:val="005BAB"/>
    </w:rPr>
  </w:style>
  <w:style w:type="paragraph" w:customStyle="1" w:styleId="ZNoteListBullet">
    <w:name w:val="Z_Note List Bullet"/>
    <w:basedOn w:val="ZListBullets1"/>
    <w:rsid w:val="002C57B9"/>
    <w:pPr>
      <w:numPr>
        <w:numId w:val="0"/>
      </w:numPr>
      <w:pBdr>
        <w:top w:val="single" w:sz="4" w:space="1" w:color="005BAB"/>
        <w:bottom w:val="single" w:sz="4" w:space="1" w:color="005BAB"/>
      </w:pBdr>
    </w:pPr>
  </w:style>
  <w:style w:type="paragraph" w:customStyle="1" w:styleId="ZOutputMSG">
    <w:name w:val="Z_Output MSG"/>
    <w:basedOn w:val="ZBodyPara"/>
    <w:rsid w:val="002C57B9"/>
    <w:rPr>
      <w:rFonts w:ascii="Courier New" w:hAnsi="Courier New"/>
    </w:rPr>
  </w:style>
  <w:style w:type="paragraph" w:customStyle="1" w:styleId="ZPictureNormal">
    <w:name w:val="Z_Picture Normal"/>
    <w:basedOn w:val="ZIndentText1"/>
    <w:rsid w:val="002C57B9"/>
    <w:pPr>
      <w:spacing w:before="240" w:after="360"/>
      <w:ind w:left="0"/>
    </w:pPr>
    <w:rPr>
      <w:lang w:eastAsia="zh-CN"/>
    </w:rPr>
  </w:style>
  <w:style w:type="character" w:customStyle="1" w:styleId="ZProductName">
    <w:name w:val="Z_Product Name"/>
    <w:basedOn w:val="a2"/>
    <w:rsid w:val="002C57B9"/>
    <w:rPr>
      <w:rFonts w:ascii="Arial" w:hAnsi="Arial"/>
      <w:b/>
      <w:color w:val="005BAB"/>
      <w:spacing w:val="-20"/>
      <w:w w:val="100"/>
      <w:kern w:val="32"/>
      <w:position w:val="0"/>
      <w:sz w:val="60"/>
      <w:effect w:val="none"/>
    </w:rPr>
  </w:style>
  <w:style w:type="paragraph" w:customStyle="1" w:styleId="ZRevisionHistory">
    <w:name w:val="Z_Revision History"/>
    <w:next w:val="ZBodyPara"/>
    <w:rsid w:val="008A2575"/>
    <w:pPr>
      <w:keepNext/>
      <w:tabs>
        <w:tab w:val="left" w:pos="1248"/>
      </w:tabs>
      <w:spacing w:before="480" w:after="320"/>
    </w:pPr>
    <w:rPr>
      <w:rFonts w:ascii="Arial" w:hAnsi="Arial"/>
      <w:b/>
      <w:sz w:val="18"/>
      <w:lang w:eastAsia="en-US"/>
    </w:rPr>
  </w:style>
  <w:style w:type="paragraph" w:customStyle="1" w:styleId="ZTableNormalText">
    <w:name w:val="Z_Table Normal Text"/>
    <w:rsid w:val="00835C63"/>
    <w:pPr>
      <w:spacing w:before="60" w:after="60"/>
    </w:pPr>
    <w:rPr>
      <w:rFonts w:ascii="Arial" w:hAnsi="Arial"/>
      <w:sz w:val="18"/>
    </w:rPr>
  </w:style>
  <w:style w:type="paragraph" w:customStyle="1" w:styleId="ZTableHeadingsFieldsText">
    <w:name w:val="Z_Table Headings' &amp; Fields' Text"/>
    <w:basedOn w:val="ZTableNormalText"/>
    <w:rsid w:val="00835C63"/>
    <w:pPr>
      <w:jc w:val="center"/>
    </w:pPr>
    <w:rPr>
      <w:b/>
    </w:rPr>
  </w:style>
  <w:style w:type="paragraph" w:customStyle="1" w:styleId="ZTaskBodyComponents">
    <w:name w:val="Z_Task Body Components"/>
    <w:rsid w:val="002C57B9"/>
    <w:pPr>
      <w:framePr w:w="1728" w:hSpace="288" w:vSpace="187" w:wrap="around" w:vAnchor="text" w:hAnchor="page" w:y="1"/>
      <w:jc w:val="right"/>
    </w:pPr>
    <w:rPr>
      <w:rFonts w:ascii="Verdana" w:hAnsi="Verdana"/>
      <w:b/>
      <w:lang w:eastAsia="en-US"/>
    </w:rPr>
  </w:style>
  <w:style w:type="paragraph" w:customStyle="1" w:styleId="ZTaskBodyComponents2ptBP">
    <w:name w:val="Z_Task Body Components + 2pt B.P"/>
    <w:basedOn w:val="ZTaskBodyComponents"/>
    <w:rsid w:val="002C57B9"/>
    <w:pPr>
      <w:framePr w:wrap="around"/>
      <w:spacing w:before="40"/>
    </w:pPr>
  </w:style>
  <w:style w:type="paragraph" w:customStyle="1" w:styleId="ZTOCheading">
    <w:name w:val="Z_TOC heading"/>
    <w:basedOn w:val="ZAppendixHeadings"/>
    <w:next w:val="ZHorizonalLine"/>
    <w:rsid w:val="002C57B9"/>
    <w:pPr>
      <w:outlineLvl w:val="9"/>
    </w:pPr>
  </w:style>
  <w:style w:type="character" w:customStyle="1" w:styleId="ZVar">
    <w:name w:val="Z_Var"/>
    <w:basedOn w:val="a2"/>
    <w:rsid w:val="002C57B9"/>
    <w:rPr>
      <w:rFonts w:ascii="Palatino Linotype" w:hAnsi="Palatino Linotype"/>
      <w:i/>
      <w:sz w:val="20"/>
    </w:rPr>
  </w:style>
  <w:style w:type="paragraph" w:customStyle="1" w:styleId="a7">
    <w:name w:val="表后正文"/>
    <w:basedOn w:val="a1"/>
    <w:rsid w:val="002C57B9"/>
    <w:pPr>
      <w:spacing w:before="360" w:after="120" w:line="360" w:lineRule="atLeast"/>
      <w:ind w:left="1701"/>
      <w:jc w:val="both"/>
    </w:pPr>
    <w:rPr>
      <w:kern w:val="2"/>
      <w:szCs w:val="20"/>
    </w:rPr>
  </w:style>
  <w:style w:type="character" w:styleId="a8">
    <w:name w:val="Hyperlink"/>
    <w:basedOn w:val="a2"/>
    <w:uiPriority w:val="99"/>
    <w:rsid w:val="002C57B9"/>
    <w:rPr>
      <w:color w:val="0000FF"/>
      <w:u w:val="single"/>
    </w:rPr>
  </w:style>
  <w:style w:type="paragraph" w:styleId="14">
    <w:name w:val="toc 1"/>
    <w:aliases w:val="toc1,for level 1 heading,Entry for chapter headings,toc11,for level 1 heading1,Entry for chapter headings1,toc12,for level 1 heading2,Entry for chapter headings2"/>
    <w:basedOn w:val="a1"/>
    <w:next w:val="23"/>
    <w:autoRedefine/>
    <w:uiPriority w:val="39"/>
    <w:rsid w:val="004C4F18"/>
    <w:pPr>
      <w:keepNext/>
      <w:tabs>
        <w:tab w:val="left" w:pos="567"/>
        <w:tab w:val="right" w:leader="dot" w:pos="8789"/>
      </w:tabs>
      <w:spacing w:before="360"/>
      <w:ind w:left="567" w:right="34" w:hanging="425"/>
    </w:pPr>
    <w:rPr>
      <w:rFonts w:ascii="Arial" w:hAnsi="Arial"/>
      <w:b/>
      <w:bCs/>
      <w:caps/>
      <w:noProof/>
      <w:szCs w:val="22"/>
      <w:lang w:eastAsia="en-US"/>
    </w:rPr>
  </w:style>
  <w:style w:type="paragraph" w:styleId="23">
    <w:name w:val="toc 2"/>
    <w:aliases w:val="toc2,for level 2 heading,Entry for level two headings,toc21,for level 2 heading1,Entry for level two headings1,toc22,for level 2 heading2,Entry for level two headings2"/>
    <w:basedOn w:val="14"/>
    <w:next w:val="a1"/>
    <w:autoRedefine/>
    <w:uiPriority w:val="39"/>
    <w:rsid w:val="004C4F18"/>
    <w:pPr>
      <w:keepNext w:val="0"/>
      <w:tabs>
        <w:tab w:val="clear" w:pos="567"/>
        <w:tab w:val="left" w:pos="1134"/>
      </w:tabs>
      <w:spacing w:before="120"/>
      <w:ind w:left="1276" w:right="907" w:hanging="709"/>
    </w:pPr>
    <w:rPr>
      <w:b w:val="0"/>
      <w:bCs w:val="0"/>
    </w:rPr>
  </w:style>
  <w:style w:type="paragraph" w:styleId="31">
    <w:name w:val="toc 3"/>
    <w:basedOn w:val="23"/>
    <w:next w:val="a1"/>
    <w:uiPriority w:val="39"/>
    <w:rsid w:val="004C4F18"/>
    <w:pPr>
      <w:tabs>
        <w:tab w:val="left" w:pos="1776"/>
      </w:tabs>
      <w:ind w:left="1701" w:right="34" w:hanging="567"/>
    </w:pPr>
  </w:style>
  <w:style w:type="paragraph" w:styleId="41">
    <w:name w:val="toc 4"/>
    <w:basedOn w:val="a1"/>
    <w:next w:val="a1"/>
    <w:autoRedefine/>
    <w:semiHidden/>
    <w:rsid w:val="003833B2"/>
    <w:pPr>
      <w:tabs>
        <w:tab w:val="left" w:pos="2519"/>
        <w:tab w:val="right" w:leader="dot" w:pos="8789"/>
      </w:tabs>
      <w:ind w:left="2421" w:hanging="720"/>
    </w:pPr>
    <w:rPr>
      <w:rFonts w:ascii="Arial" w:hAnsi="Arial"/>
      <w:sz w:val="20"/>
      <w:szCs w:val="20"/>
      <w:lang w:eastAsia="en-US"/>
    </w:rPr>
  </w:style>
  <w:style w:type="paragraph" w:styleId="51">
    <w:name w:val="toc 5"/>
    <w:basedOn w:val="a1"/>
    <w:next w:val="a1"/>
    <w:autoRedefine/>
    <w:semiHidden/>
    <w:rsid w:val="003833B2"/>
    <w:pPr>
      <w:tabs>
        <w:tab w:val="right" w:leader="dot" w:pos="8640"/>
      </w:tabs>
      <w:suppressAutoHyphens/>
      <w:ind w:left="800"/>
    </w:pPr>
    <w:rPr>
      <w:rFonts w:ascii="Arial" w:hAnsi="Arial"/>
      <w:sz w:val="18"/>
      <w:szCs w:val="18"/>
      <w:lang w:eastAsia="en-US"/>
    </w:rPr>
  </w:style>
  <w:style w:type="paragraph" w:styleId="60">
    <w:name w:val="toc 6"/>
    <w:basedOn w:val="a1"/>
    <w:next w:val="a1"/>
    <w:autoRedefine/>
    <w:semiHidden/>
    <w:rsid w:val="003833B2"/>
    <w:pPr>
      <w:tabs>
        <w:tab w:val="right" w:leader="dot" w:pos="8640"/>
      </w:tabs>
      <w:suppressAutoHyphens/>
      <w:ind w:left="1000"/>
    </w:pPr>
    <w:rPr>
      <w:rFonts w:ascii="Arial" w:hAnsi="Arial"/>
      <w:sz w:val="18"/>
      <w:szCs w:val="18"/>
      <w:lang w:eastAsia="en-US"/>
    </w:rPr>
  </w:style>
  <w:style w:type="paragraph" w:styleId="70">
    <w:name w:val="toc 7"/>
    <w:basedOn w:val="a1"/>
    <w:next w:val="a1"/>
    <w:autoRedefine/>
    <w:semiHidden/>
    <w:rsid w:val="003833B2"/>
    <w:pPr>
      <w:tabs>
        <w:tab w:val="right" w:leader="dot" w:pos="8640"/>
      </w:tabs>
      <w:suppressAutoHyphens/>
      <w:ind w:left="1200"/>
    </w:pPr>
    <w:rPr>
      <w:rFonts w:ascii="Arial" w:hAnsi="Arial"/>
      <w:sz w:val="18"/>
      <w:szCs w:val="18"/>
      <w:lang w:eastAsia="en-US"/>
    </w:rPr>
  </w:style>
  <w:style w:type="paragraph" w:styleId="80">
    <w:name w:val="toc 8"/>
    <w:basedOn w:val="a1"/>
    <w:next w:val="a1"/>
    <w:autoRedefine/>
    <w:semiHidden/>
    <w:rsid w:val="003833B2"/>
    <w:pPr>
      <w:tabs>
        <w:tab w:val="right" w:leader="dot" w:pos="8640"/>
      </w:tabs>
      <w:suppressAutoHyphens/>
      <w:ind w:left="1400"/>
    </w:pPr>
    <w:rPr>
      <w:rFonts w:ascii="Arial" w:hAnsi="Arial"/>
      <w:sz w:val="18"/>
      <w:szCs w:val="18"/>
      <w:lang w:eastAsia="en-US"/>
    </w:rPr>
  </w:style>
  <w:style w:type="paragraph" w:styleId="90">
    <w:name w:val="toc 9"/>
    <w:basedOn w:val="a1"/>
    <w:next w:val="a1"/>
    <w:autoRedefine/>
    <w:semiHidden/>
    <w:rsid w:val="003833B2"/>
    <w:pPr>
      <w:tabs>
        <w:tab w:val="right" w:leader="dot" w:pos="8640"/>
      </w:tabs>
      <w:suppressAutoHyphens/>
      <w:ind w:left="1600"/>
    </w:pPr>
    <w:rPr>
      <w:rFonts w:ascii="Arial" w:hAnsi="Arial"/>
      <w:sz w:val="18"/>
      <w:szCs w:val="18"/>
      <w:lang w:eastAsia="en-US"/>
    </w:rPr>
  </w:style>
  <w:style w:type="paragraph" w:styleId="a9">
    <w:name w:val="annotation text"/>
    <w:basedOn w:val="a1"/>
    <w:link w:val="Char0"/>
    <w:rsid w:val="002C57B9"/>
    <w:rPr>
      <w:sz w:val="20"/>
      <w:szCs w:val="20"/>
    </w:rPr>
  </w:style>
  <w:style w:type="character" w:styleId="aa">
    <w:name w:val="annotation reference"/>
    <w:basedOn w:val="a2"/>
    <w:rsid w:val="002C57B9"/>
    <w:rPr>
      <w:sz w:val="16"/>
      <w:szCs w:val="16"/>
    </w:rPr>
  </w:style>
  <w:style w:type="paragraph" w:customStyle="1" w:styleId="ab">
    <w:name w:val="前言"/>
    <w:basedOn w:val="a1"/>
    <w:rsid w:val="002C57B9"/>
    <w:pPr>
      <w:tabs>
        <w:tab w:val="left" w:leader="dot" w:pos="1701"/>
        <w:tab w:val="left" w:pos="9072"/>
      </w:tabs>
      <w:adjustRightInd w:val="0"/>
      <w:snapToGrid w:val="0"/>
      <w:spacing w:before="360" w:after="360" w:line="240" w:lineRule="atLeast"/>
      <w:jc w:val="center"/>
    </w:pPr>
    <w:rPr>
      <w:rFonts w:eastAsia="黑体"/>
      <w:b/>
      <w:kern w:val="36"/>
      <w:sz w:val="44"/>
      <w:szCs w:val="20"/>
    </w:rPr>
  </w:style>
  <w:style w:type="paragraph" w:styleId="15">
    <w:name w:val="index 1"/>
    <w:basedOn w:val="a1"/>
    <w:next w:val="a1"/>
    <w:autoRedefine/>
    <w:semiHidden/>
    <w:rsid w:val="002C57B9"/>
    <w:pPr>
      <w:ind w:left="240" w:hanging="240"/>
    </w:pPr>
    <w:rPr>
      <w:rFonts w:ascii="Verdana" w:hAnsi="Verdana"/>
      <w:sz w:val="18"/>
    </w:rPr>
  </w:style>
  <w:style w:type="paragraph" w:styleId="24">
    <w:name w:val="index 2"/>
    <w:basedOn w:val="a1"/>
    <w:next w:val="a1"/>
    <w:autoRedefine/>
    <w:semiHidden/>
    <w:rsid w:val="002C57B9"/>
    <w:pPr>
      <w:ind w:left="480" w:hanging="240"/>
    </w:pPr>
    <w:rPr>
      <w:rFonts w:ascii="Verdana" w:hAnsi="Verdana"/>
      <w:sz w:val="18"/>
    </w:rPr>
  </w:style>
  <w:style w:type="paragraph" w:styleId="32">
    <w:name w:val="index 3"/>
    <w:basedOn w:val="a1"/>
    <w:next w:val="a1"/>
    <w:autoRedefine/>
    <w:semiHidden/>
    <w:rsid w:val="002C57B9"/>
    <w:pPr>
      <w:ind w:left="720" w:hanging="240"/>
    </w:pPr>
    <w:rPr>
      <w:rFonts w:ascii="Verdana" w:hAnsi="Verdana"/>
      <w:sz w:val="18"/>
    </w:rPr>
  </w:style>
  <w:style w:type="paragraph" w:styleId="42">
    <w:name w:val="index 4"/>
    <w:basedOn w:val="a1"/>
    <w:next w:val="a1"/>
    <w:autoRedefine/>
    <w:semiHidden/>
    <w:rsid w:val="002C57B9"/>
    <w:pPr>
      <w:ind w:left="960" w:hanging="240"/>
    </w:pPr>
    <w:rPr>
      <w:rFonts w:ascii="Verdana" w:hAnsi="Verdana"/>
      <w:sz w:val="18"/>
    </w:rPr>
  </w:style>
  <w:style w:type="paragraph" w:styleId="52">
    <w:name w:val="index 5"/>
    <w:basedOn w:val="a1"/>
    <w:next w:val="a1"/>
    <w:autoRedefine/>
    <w:semiHidden/>
    <w:rsid w:val="002C57B9"/>
    <w:pPr>
      <w:ind w:left="1200" w:hanging="240"/>
    </w:pPr>
  </w:style>
  <w:style w:type="paragraph" w:styleId="61">
    <w:name w:val="index 6"/>
    <w:basedOn w:val="a1"/>
    <w:next w:val="a1"/>
    <w:autoRedefine/>
    <w:semiHidden/>
    <w:rsid w:val="002C57B9"/>
    <w:pPr>
      <w:ind w:left="1440" w:hanging="240"/>
    </w:pPr>
  </w:style>
  <w:style w:type="paragraph" w:styleId="71">
    <w:name w:val="index 7"/>
    <w:basedOn w:val="a1"/>
    <w:next w:val="a1"/>
    <w:autoRedefine/>
    <w:semiHidden/>
    <w:rsid w:val="002C57B9"/>
    <w:pPr>
      <w:ind w:left="1680" w:hanging="240"/>
    </w:pPr>
  </w:style>
  <w:style w:type="paragraph" w:styleId="81">
    <w:name w:val="index 8"/>
    <w:basedOn w:val="a1"/>
    <w:next w:val="a1"/>
    <w:autoRedefine/>
    <w:semiHidden/>
    <w:rsid w:val="002C57B9"/>
    <w:pPr>
      <w:ind w:left="1920" w:hanging="240"/>
    </w:pPr>
  </w:style>
  <w:style w:type="paragraph" w:styleId="91">
    <w:name w:val="index 9"/>
    <w:basedOn w:val="a1"/>
    <w:next w:val="a1"/>
    <w:autoRedefine/>
    <w:semiHidden/>
    <w:rsid w:val="002C57B9"/>
    <w:pPr>
      <w:ind w:left="2160" w:hanging="240"/>
    </w:pPr>
  </w:style>
  <w:style w:type="paragraph" w:styleId="ac">
    <w:name w:val="index heading"/>
    <w:basedOn w:val="a1"/>
    <w:next w:val="15"/>
    <w:semiHidden/>
    <w:rsid w:val="002C57B9"/>
  </w:style>
  <w:style w:type="paragraph" w:styleId="ad">
    <w:name w:val="table of figures"/>
    <w:basedOn w:val="a1"/>
    <w:next w:val="a1"/>
    <w:uiPriority w:val="99"/>
    <w:rsid w:val="004C4F18"/>
    <w:pPr>
      <w:spacing w:before="120"/>
    </w:pPr>
    <w:rPr>
      <w:rFonts w:ascii="Arial" w:hAnsi="Arial"/>
    </w:rPr>
  </w:style>
  <w:style w:type="paragraph" w:styleId="ae">
    <w:name w:val="Document Map"/>
    <w:basedOn w:val="a1"/>
    <w:semiHidden/>
    <w:rsid w:val="002C57B9"/>
    <w:pPr>
      <w:shd w:val="clear" w:color="auto" w:fill="000080"/>
    </w:pPr>
    <w:rPr>
      <w:rFonts w:ascii="Tahoma" w:hAnsi="Tahoma" w:cs="Tahoma"/>
    </w:rPr>
  </w:style>
  <w:style w:type="paragraph" w:styleId="af">
    <w:name w:val="footer"/>
    <w:basedOn w:val="a1"/>
    <w:rsid w:val="007A1F1B"/>
    <w:pPr>
      <w:tabs>
        <w:tab w:val="center" w:pos="4320"/>
        <w:tab w:val="right" w:pos="8640"/>
      </w:tabs>
    </w:pPr>
    <w:rPr>
      <w:sz w:val="18"/>
    </w:rPr>
  </w:style>
  <w:style w:type="character" w:styleId="af0">
    <w:name w:val="page number"/>
    <w:basedOn w:val="a2"/>
    <w:rsid w:val="002C57B9"/>
    <w:rPr>
      <w:rFonts w:ascii="Tahoma" w:hAnsi="Tahoma"/>
      <w:noProof/>
      <w:sz w:val="16"/>
    </w:rPr>
  </w:style>
  <w:style w:type="paragraph" w:customStyle="1" w:styleId="af1">
    <w:name w:val="正文编号●"/>
    <w:basedOn w:val="a1"/>
    <w:rsid w:val="002C57B9"/>
    <w:pPr>
      <w:widowControl w:val="0"/>
      <w:tabs>
        <w:tab w:val="left" w:pos="1701"/>
      </w:tabs>
      <w:snapToGrid w:val="0"/>
      <w:spacing w:before="120" w:after="120" w:line="360" w:lineRule="atLeast"/>
      <w:ind w:left="2336" w:hanging="465"/>
      <w:jc w:val="both"/>
    </w:pPr>
    <w:rPr>
      <w:kern w:val="2"/>
      <w:szCs w:val="20"/>
    </w:rPr>
  </w:style>
  <w:style w:type="paragraph" w:customStyle="1" w:styleId="16">
    <w:name w:val="正文编号1"/>
    <w:basedOn w:val="a1"/>
    <w:rsid w:val="002C57B9"/>
    <w:pPr>
      <w:tabs>
        <w:tab w:val="left" w:leader="dot" w:pos="1701"/>
        <w:tab w:val="left" w:pos="9072"/>
      </w:tabs>
      <w:adjustRightInd w:val="0"/>
      <w:snapToGrid w:val="0"/>
      <w:spacing w:before="120" w:after="120" w:line="360" w:lineRule="atLeast"/>
      <w:ind w:left="2342" w:hanging="471"/>
      <w:jc w:val="both"/>
    </w:pPr>
    <w:rPr>
      <w:kern w:val="21"/>
      <w:szCs w:val="20"/>
    </w:rPr>
  </w:style>
  <w:style w:type="paragraph" w:styleId="af2">
    <w:name w:val="Normal Indent"/>
    <w:basedOn w:val="a1"/>
    <w:rsid w:val="002C57B9"/>
    <w:pPr>
      <w:spacing w:before="120" w:after="120" w:line="360" w:lineRule="atLeast"/>
      <w:ind w:left="2336"/>
      <w:jc w:val="both"/>
    </w:pPr>
    <w:rPr>
      <w:kern w:val="2"/>
      <w:szCs w:val="20"/>
    </w:rPr>
  </w:style>
  <w:style w:type="paragraph" w:styleId="af3">
    <w:name w:val="annotation subject"/>
    <w:basedOn w:val="a9"/>
    <w:next w:val="a9"/>
    <w:semiHidden/>
    <w:rsid w:val="004157E6"/>
    <w:rPr>
      <w:b/>
      <w:bCs/>
      <w:sz w:val="24"/>
      <w:szCs w:val="24"/>
    </w:rPr>
  </w:style>
  <w:style w:type="paragraph" w:styleId="af4">
    <w:name w:val="Balloon Text"/>
    <w:basedOn w:val="a1"/>
    <w:semiHidden/>
    <w:rsid w:val="004157E6"/>
    <w:rPr>
      <w:sz w:val="18"/>
      <w:szCs w:val="18"/>
    </w:rPr>
  </w:style>
  <w:style w:type="paragraph" w:customStyle="1" w:styleId="Body">
    <w:name w:val="Body"/>
    <w:basedOn w:val="a1"/>
    <w:link w:val="BodyChar"/>
    <w:autoRedefine/>
    <w:rsid w:val="001400D4"/>
    <w:pPr>
      <w:tabs>
        <w:tab w:val="left" w:pos="1247"/>
      </w:tabs>
      <w:spacing w:before="120" w:line="288" w:lineRule="auto"/>
      <w:ind w:left="1247"/>
      <w:jc w:val="both"/>
    </w:pPr>
    <w:rPr>
      <w:rFonts w:ascii="Arial" w:hAnsi="Arial"/>
      <w:szCs w:val="21"/>
      <w:lang w:eastAsia="en-US"/>
    </w:rPr>
  </w:style>
  <w:style w:type="paragraph" w:customStyle="1" w:styleId="Bullet2">
    <w:name w:val="Bullet2"/>
    <w:rsid w:val="00446F58"/>
    <w:pPr>
      <w:numPr>
        <w:numId w:val="17"/>
      </w:numPr>
      <w:spacing w:before="120" w:line="288" w:lineRule="auto"/>
    </w:pPr>
    <w:rPr>
      <w:rFonts w:ascii="Arial" w:hAnsi="Arial"/>
      <w:sz w:val="21"/>
      <w:szCs w:val="21"/>
    </w:rPr>
  </w:style>
  <w:style w:type="paragraph" w:customStyle="1" w:styleId="Bullet">
    <w:name w:val="Bullet"/>
    <w:basedOn w:val="a1"/>
    <w:rsid w:val="00446F58"/>
    <w:pPr>
      <w:numPr>
        <w:numId w:val="16"/>
      </w:numPr>
      <w:adjustRightInd w:val="0"/>
      <w:spacing w:before="120" w:line="288" w:lineRule="auto"/>
      <w:ind w:left="1713" w:hanging="454"/>
      <w:jc w:val="both"/>
    </w:pPr>
    <w:rPr>
      <w:rFonts w:ascii="Arial" w:hAnsi="Arial"/>
      <w:szCs w:val="22"/>
      <w:lang w:eastAsia="en-US"/>
    </w:rPr>
  </w:style>
  <w:style w:type="paragraph" w:customStyle="1" w:styleId="af5">
    <w:name w:val="表头文字"/>
    <w:basedOn w:val="a1"/>
    <w:link w:val="Char1"/>
    <w:autoRedefine/>
    <w:rsid w:val="008219E7"/>
    <w:pPr>
      <w:keepNext/>
      <w:spacing w:before="40" w:after="40"/>
      <w:jc w:val="center"/>
    </w:pPr>
    <w:rPr>
      <w:rFonts w:ascii="Arial" w:hAnsi="Arial"/>
      <w:b/>
      <w:kern w:val="2"/>
      <w:sz w:val="18"/>
      <w:szCs w:val="20"/>
    </w:rPr>
  </w:style>
  <w:style w:type="paragraph" w:customStyle="1" w:styleId="af6">
    <w:name w:val="表格内文字"/>
    <w:basedOn w:val="a1"/>
    <w:link w:val="Char2"/>
    <w:autoRedefine/>
    <w:rsid w:val="002242A5"/>
    <w:pPr>
      <w:keepLines/>
      <w:spacing w:before="40" w:after="40"/>
      <w:jc w:val="both"/>
    </w:pPr>
    <w:rPr>
      <w:rFonts w:ascii="Arial" w:hAnsi="Arial"/>
      <w:kern w:val="2"/>
      <w:sz w:val="18"/>
      <w:szCs w:val="18"/>
    </w:rPr>
  </w:style>
  <w:style w:type="paragraph" w:customStyle="1" w:styleId="1">
    <w:name w:val="标题1"/>
    <w:basedOn w:val="13"/>
    <w:rsid w:val="00511A3E"/>
    <w:pPr>
      <w:numPr>
        <w:numId w:val="13"/>
      </w:numPr>
      <w:ind w:left="431" w:hanging="431"/>
      <w:jc w:val="left"/>
    </w:pPr>
    <w:rPr>
      <w:rFonts w:cs="Times New Roman"/>
      <w:spacing w:val="20"/>
      <w:szCs w:val="44"/>
      <w:lang w:eastAsia="zh-CN"/>
    </w:rPr>
  </w:style>
  <w:style w:type="paragraph" w:customStyle="1" w:styleId="20">
    <w:name w:val="标题2"/>
    <w:basedOn w:val="22"/>
    <w:rsid w:val="00511A3E"/>
    <w:pPr>
      <w:numPr>
        <w:numId w:val="13"/>
      </w:numPr>
      <w:jc w:val="left"/>
    </w:pPr>
    <w:rPr>
      <w:iCs w:val="0"/>
      <w:spacing w:val="20"/>
      <w:kern w:val="28"/>
    </w:rPr>
  </w:style>
  <w:style w:type="paragraph" w:customStyle="1" w:styleId="3">
    <w:name w:val="标题3"/>
    <w:basedOn w:val="30"/>
    <w:rsid w:val="00511A3E"/>
    <w:pPr>
      <w:numPr>
        <w:numId w:val="13"/>
      </w:numPr>
      <w:jc w:val="left"/>
    </w:pPr>
    <w:rPr>
      <w:rFonts w:cs="Times New Roman"/>
      <w:spacing w:val="20"/>
      <w:szCs w:val="24"/>
      <w:lang w:val="pt-BR" w:eastAsia="zh-CN"/>
    </w:rPr>
  </w:style>
  <w:style w:type="paragraph" w:customStyle="1" w:styleId="4">
    <w:name w:val="标题4"/>
    <w:basedOn w:val="40"/>
    <w:rsid w:val="00511A3E"/>
    <w:pPr>
      <w:keepNext w:val="0"/>
      <w:numPr>
        <w:numId w:val="13"/>
      </w:numPr>
      <w:jc w:val="left"/>
    </w:pPr>
    <w:rPr>
      <w:iCs/>
      <w:szCs w:val="20"/>
      <w:lang w:val="pt-BR"/>
    </w:rPr>
  </w:style>
  <w:style w:type="paragraph" w:customStyle="1" w:styleId="12">
    <w:name w:val="样式1"/>
    <w:basedOn w:val="a5"/>
    <w:link w:val="1CharChar"/>
    <w:autoRedefine/>
    <w:rsid w:val="00BF6C0C"/>
    <w:pPr>
      <w:numPr>
        <w:numId w:val="3"/>
      </w:numPr>
      <w:ind w:left="1259" w:firstLine="0"/>
    </w:pPr>
    <w:rPr>
      <w:b/>
      <w:lang w:eastAsia="en-US"/>
    </w:rPr>
  </w:style>
  <w:style w:type="paragraph" w:customStyle="1" w:styleId="21">
    <w:name w:val="样式2"/>
    <w:basedOn w:val="a5"/>
    <w:link w:val="2CharChar"/>
    <w:autoRedefine/>
    <w:rsid w:val="00FA5F01"/>
    <w:pPr>
      <w:keepNext/>
      <w:numPr>
        <w:numId w:val="15"/>
      </w:numPr>
      <w:spacing w:before="360"/>
    </w:pPr>
    <w:rPr>
      <w:lang w:eastAsia="en-US"/>
    </w:rPr>
  </w:style>
  <w:style w:type="paragraph" w:customStyle="1" w:styleId="92">
    <w:name w:val="样式9"/>
    <w:basedOn w:val="ZIndentText1"/>
    <w:rsid w:val="0064737B"/>
    <w:pPr>
      <w:tabs>
        <w:tab w:val="left" w:pos="0"/>
      </w:tabs>
      <w:spacing w:after="0" w:line="288" w:lineRule="auto"/>
      <w:ind w:left="2291" w:hanging="703"/>
    </w:pPr>
    <w:rPr>
      <w:rFonts w:ascii="Arial" w:hAnsi="Arial"/>
      <w:sz w:val="21"/>
    </w:rPr>
  </w:style>
  <w:style w:type="paragraph" w:customStyle="1" w:styleId="82">
    <w:name w:val="样式8"/>
    <w:basedOn w:val="ZBodyPara"/>
    <w:rsid w:val="00470937"/>
    <w:pPr>
      <w:spacing w:after="0" w:line="288" w:lineRule="auto"/>
      <w:ind w:left="1713" w:hanging="454"/>
    </w:pPr>
    <w:rPr>
      <w:rFonts w:ascii="Arial" w:hAnsi="Arial"/>
      <w:sz w:val="21"/>
      <w:lang w:eastAsia="zh-CN"/>
    </w:rPr>
  </w:style>
  <w:style w:type="paragraph" w:customStyle="1" w:styleId="18">
    <w:name w:val="页脚1"/>
    <w:basedOn w:val="a1"/>
    <w:rsid w:val="008C5508"/>
    <w:pPr>
      <w:widowControl w:val="0"/>
      <w:adjustRightInd w:val="0"/>
      <w:snapToGrid w:val="0"/>
      <w:spacing w:before="120" w:afterLines="100" w:line="0" w:lineRule="atLeast"/>
      <w:jc w:val="both"/>
    </w:pPr>
    <w:rPr>
      <w:rFonts w:ascii="Arial" w:hAnsi="Arial"/>
      <w:kern w:val="2"/>
      <w:sz w:val="18"/>
      <w:szCs w:val="20"/>
    </w:rPr>
  </w:style>
  <w:style w:type="paragraph" w:customStyle="1" w:styleId="Body0">
    <w:name w:val="样式 Body"/>
    <w:basedOn w:val="Body"/>
    <w:rsid w:val="008C5508"/>
    <w:rPr>
      <w:rFonts w:cs="宋体"/>
      <w:szCs w:val="20"/>
    </w:rPr>
  </w:style>
  <w:style w:type="paragraph" w:customStyle="1" w:styleId="Glosarry">
    <w:name w:val="Glosarry"/>
    <w:basedOn w:val="Body"/>
    <w:rsid w:val="008C5508"/>
    <w:pPr>
      <w:suppressAutoHyphens/>
      <w:spacing w:after="120"/>
      <w:ind w:left="0"/>
      <w:jc w:val="left"/>
    </w:pPr>
    <w:rPr>
      <w:sz w:val="32"/>
      <w:szCs w:val="24"/>
    </w:rPr>
  </w:style>
  <w:style w:type="paragraph" w:customStyle="1" w:styleId="TOC0">
    <w:name w:val="样式 样式 TOC 0 + 自动设置 + 非加粗"/>
    <w:basedOn w:val="Body"/>
    <w:rsid w:val="008C5508"/>
    <w:pPr>
      <w:suppressAutoHyphens/>
      <w:spacing w:before="600" w:after="480"/>
      <w:ind w:left="0"/>
    </w:pPr>
    <w:rPr>
      <w:bCs/>
      <w:sz w:val="36"/>
      <w:szCs w:val="24"/>
    </w:rPr>
  </w:style>
  <w:style w:type="table" w:styleId="af7">
    <w:name w:val="Table Grid"/>
    <w:aliases w:val="Gridding"/>
    <w:basedOn w:val="a3"/>
    <w:rsid w:val="00352EDF"/>
    <w:rPr>
      <w:rFonts w:ascii="Arial" w:hAnsi="Arial"/>
    </w:rPr>
    <w:tblPr>
      <w:tblInd w:w="136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cPr>
      <w:vAlign w:val="center"/>
    </w:tcPr>
  </w:style>
  <w:style w:type="character" w:customStyle="1" w:styleId="1CharChar">
    <w:name w:val="样式1 Char Char"/>
    <w:basedOn w:val="a2"/>
    <w:link w:val="12"/>
    <w:rsid w:val="00BF6C0C"/>
    <w:rPr>
      <w:rFonts w:ascii="Arial" w:hAnsi="Arial"/>
      <w:b/>
      <w:bCs/>
      <w:sz w:val="18"/>
      <w:lang w:eastAsia="en-US"/>
    </w:rPr>
  </w:style>
  <w:style w:type="paragraph" w:customStyle="1" w:styleId="af8">
    <w:name w:val="封面标题"/>
    <w:basedOn w:val="a1"/>
    <w:link w:val="Char3"/>
    <w:rsid w:val="008C5508"/>
    <w:pPr>
      <w:spacing w:before="80" w:after="80" w:line="360" w:lineRule="auto"/>
      <w:jc w:val="center"/>
    </w:pPr>
    <w:rPr>
      <w:rFonts w:ascii="Arial" w:hAnsi="Arial"/>
      <w:b/>
      <w:bCs/>
      <w:kern w:val="2"/>
      <w:sz w:val="52"/>
      <w:szCs w:val="20"/>
    </w:rPr>
  </w:style>
  <w:style w:type="character" w:customStyle="1" w:styleId="Char3">
    <w:name w:val="封面标题 Char"/>
    <w:basedOn w:val="a2"/>
    <w:link w:val="af8"/>
    <w:rsid w:val="008C5508"/>
    <w:rPr>
      <w:rFonts w:ascii="Arial" w:eastAsia="宋体" w:hAnsi="Arial"/>
      <w:b/>
      <w:bCs/>
      <w:kern w:val="2"/>
      <w:sz w:val="52"/>
      <w:lang w:val="en-US" w:eastAsia="zh-CN" w:bidi="ar-SA"/>
    </w:rPr>
  </w:style>
  <w:style w:type="paragraph" w:styleId="af9">
    <w:name w:val="Subtitle"/>
    <w:aliases w:val="题目"/>
    <w:basedOn w:val="afa"/>
    <w:next w:val="afb"/>
    <w:autoRedefine/>
    <w:qFormat/>
    <w:rsid w:val="004D62F1"/>
    <w:pPr>
      <w:keepNext/>
      <w:keepLines/>
      <w:spacing w:before="60" w:after="120" w:line="340" w:lineRule="atLeast"/>
      <w:jc w:val="left"/>
      <w:outlineLvl w:val="9"/>
    </w:pPr>
    <w:rPr>
      <w:rFonts w:cs="Times New Roman"/>
      <w:b w:val="0"/>
      <w:bCs w:val="0"/>
      <w:spacing w:val="-16"/>
      <w:kern w:val="28"/>
    </w:rPr>
  </w:style>
  <w:style w:type="paragraph" w:customStyle="1" w:styleId="afc">
    <w:name w:val="封面标题（新）"/>
    <w:basedOn w:val="af9"/>
    <w:autoRedefine/>
    <w:rsid w:val="00F629C1"/>
    <w:pPr>
      <w:jc w:val="both"/>
    </w:pPr>
    <w:rPr>
      <w:b/>
      <w:sz w:val="64"/>
      <w:szCs w:val="52"/>
    </w:rPr>
  </w:style>
  <w:style w:type="paragraph" w:customStyle="1" w:styleId="afd">
    <w:name w:val="封面幅标题（新）"/>
    <w:basedOn w:val="af9"/>
    <w:autoRedefine/>
    <w:rsid w:val="00F629C1"/>
    <w:rPr>
      <w:b/>
      <w:sz w:val="48"/>
    </w:rPr>
  </w:style>
  <w:style w:type="paragraph" w:customStyle="1" w:styleId="afe">
    <w:name w:val="封面普通正文"/>
    <w:basedOn w:val="afd"/>
    <w:rsid w:val="008C5508"/>
    <w:rPr>
      <w:b w:val="0"/>
      <w:spacing w:val="0"/>
      <w:kern w:val="0"/>
      <w:sz w:val="22"/>
      <w:szCs w:val="22"/>
      <w:lang w:val="fr-FR"/>
    </w:rPr>
  </w:style>
  <w:style w:type="character" w:customStyle="1" w:styleId="2CharChar">
    <w:name w:val="样式2 Char Char"/>
    <w:basedOn w:val="a2"/>
    <w:link w:val="21"/>
    <w:rsid w:val="00FA5F01"/>
    <w:rPr>
      <w:rFonts w:ascii="Arial" w:hAnsi="Arial"/>
      <w:bCs/>
      <w:sz w:val="18"/>
      <w:lang w:eastAsia="en-US"/>
    </w:rPr>
  </w:style>
  <w:style w:type="character" w:customStyle="1" w:styleId="Char1">
    <w:name w:val="表头文字 Char"/>
    <w:basedOn w:val="a2"/>
    <w:link w:val="af5"/>
    <w:rsid w:val="008219E7"/>
    <w:rPr>
      <w:rFonts w:ascii="Arial" w:eastAsia="宋体" w:hAnsi="Arial"/>
      <w:b/>
      <w:kern w:val="2"/>
      <w:sz w:val="18"/>
      <w:lang w:val="en-US" w:eastAsia="zh-CN" w:bidi="ar-SA"/>
    </w:rPr>
  </w:style>
  <w:style w:type="paragraph" w:customStyle="1" w:styleId="figuresite">
    <w:name w:val="figure site"/>
    <w:basedOn w:val="Body"/>
    <w:rsid w:val="008C5508"/>
    <w:pPr>
      <w:jc w:val="left"/>
    </w:pPr>
  </w:style>
  <w:style w:type="paragraph" w:customStyle="1" w:styleId="53">
    <w:name w:val="样式5"/>
    <w:basedOn w:val="a1"/>
    <w:rsid w:val="008C5508"/>
    <w:pPr>
      <w:jc w:val="right"/>
    </w:pPr>
    <w:rPr>
      <w:rFonts w:ascii="Arial" w:eastAsia="Arial" w:hAnsi="Arial" w:cs="Arial"/>
      <w:sz w:val="18"/>
      <w:szCs w:val="18"/>
    </w:rPr>
  </w:style>
  <w:style w:type="paragraph" w:customStyle="1" w:styleId="62">
    <w:name w:val="样式6"/>
    <w:basedOn w:val="a1"/>
    <w:rsid w:val="008C5508"/>
    <w:rPr>
      <w:rFonts w:ascii="Arial" w:hAnsi="Arial" w:cs="Arial"/>
      <w:sz w:val="18"/>
      <w:szCs w:val="18"/>
    </w:rPr>
  </w:style>
  <w:style w:type="paragraph" w:styleId="afa">
    <w:name w:val="Title"/>
    <w:basedOn w:val="a1"/>
    <w:qFormat/>
    <w:rsid w:val="008C5508"/>
    <w:pPr>
      <w:spacing w:before="240" w:after="60"/>
      <w:jc w:val="center"/>
      <w:outlineLvl w:val="0"/>
    </w:pPr>
    <w:rPr>
      <w:rFonts w:ascii="Arial" w:hAnsi="Arial" w:cs="Arial"/>
      <w:b/>
      <w:bCs/>
      <w:sz w:val="32"/>
      <w:szCs w:val="32"/>
    </w:rPr>
  </w:style>
  <w:style w:type="paragraph" w:styleId="afb">
    <w:name w:val="Body Text"/>
    <w:basedOn w:val="a1"/>
    <w:rsid w:val="008C5508"/>
    <w:pPr>
      <w:spacing w:after="120"/>
    </w:pPr>
  </w:style>
  <w:style w:type="paragraph" w:customStyle="1" w:styleId="110">
    <w:name w:val="目录 11"/>
    <w:aliases w:val="toc13,for level 1 heading3,Entry for chapter headings3,toc111,for level 1 heading11,Entry for chapter headings11,toc121,for level 1 heading21,Entry for chapter headings21"/>
    <w:basedOn w:val="a1"/>
    <w:next w:val="23"/>
    <w:autoRedefine/>
    <w:semiHidden/>
    <w:rsid w:val="003833B2"/>
    <w:pPr>
      <w:keepNext/>
      <w:tabs>
        <w:tab w:val="right" w:leader="dot" w:pos="9720"/>
      </w:tabs>
      <w:spacing w:before="120" w:after="40"/>
      <w:ind w:left="1170" w:right="900" w:hanging="450"/>
    </w:pPr>
    <w:rPr>
      <w:rFonts w:ascii="Arial" w:hAnsi="Arial"/>
      <w:b/>
      <w:bCs/>
      <w:noProof/>
      <w:sz w:val="22"/>
      <w:szCs w:val="22"/>
      <w:lang w:eastAsia="en-US"/>
    </w:rPr>
  </w:style>
  <w:style w:type="paragraph" w:customStyle="1" w:styleId="300">
    <w:name w:val="样式 样式3 + 左侧:  0 厘米 首行缩进:  0 厘米"/>
    <w:basedOn w:val="82"/>
    <w:rsid w:val="00AF3D86"/>
    <w:pPr>
      <w:ind w:left="0" w:firstLine="0"/>
      <w:jc w:val="left"/>
    </w:pPr>
    <w:rPr>
      <w:rFonts w:cs="宋体"/>
    </w:rPr>
  </w:style>
  <w:style w:type="paragraph" w:customStyle="1" w:styleId="3001">
    <w:name w:val="样式 样式3 + 左侧:  0 厘米 首行缩进:  0 厘米1"/>
    <w:basedOn w:val="82"/>
    <w:rsid w:val="00AF3D86"/>
    <w:pPr>
      <w:ind w:left="0" w:firstLine="0"/>
      <w:jc w:val="left"/>
    </w:pPr>
    <w:rPr>
      <w:rFonts w:cs="宋体"/>
    </w:rPr>
  </w:style>
  <w:style w:type="paragraph" w:customStyle="1" w:styleId="ZTopicLabel">
    <w:name w:val="Z_Topic Label"/>
    <w:basedOn w:val="a1"/>
    <w:next w:val="a1"/>
    <w:rsid w:val="00D77ECC"/>
    <w:pPr>
      <w:keepNext/>
      <w:shd w:val="clear" w:color="auto" w:fill="E6E6E6"/>
      <w:tabs>
        <w:tab w:val="left" w:pos="1248"/>
      </w:tabs>
      <w:spacing w:before="120" w:after="120" w:line="360" w:lineRule="atLeast"/>
      <w:ind w:left="1247"/>
      <w:jc w:val="both"/>
    </w:pPr>
    <w:rPr>
      <w:rFonts w:ascii="Arial" w:hAnsi="Arial"/>
      <w:b/>
      <w:kern w:val="2"/>
      <w:szCs w:val="20"/>
    </w:rPr>
  </w:style>
  <w:style w:type="paragraph" w:customStyle="1" w:styleId="TableText">
    <w:name w:val="Table Text"/>
    <w:basedOn w:val="a1"/>
    <w:link w:val="TableTextChar"/>
    <w:rsid w:val="00E24F64"/>
    <w:pPr>
      <w:widowControl w:val="0"/>
      <w:topLinePunct/>
      <w:adjustRightInd w:val="0"/>
      <w:snapToGrid w:val="0"/>
      <w:spacing w:before="80" w:after="80" w:line="240" w:lineRule="atLeast"/>
    </w:pPr>
    <w:rPr>
      <w:rFonts w:ascii="Arial" w:hAnsi="Arial" w:cs="Arial"/>
      <w:snapToGrid w:val="0"/>
      <w:szCs w:val="21"/>
    </w:rPr>
  </w:style>
  <w:style w:type="paragraph" w:customStyle="1" w:styleId="Cover2">
    <w:name w:val="Cover 2"/>
    <w:rsid w:val="00E24F64"/>
    <w:pPr>
      <w:adjustRightInd w:val="0"/>
      <w:snapToGrid w:val="0"/>
    </w:pPr>
    <w:rPr>
      <w:rFonts w:ascii="Arial" w:eastAsia="黑体" w:hAnsi="Arial" w:cs="Arial"/>
      <w:noProof/>
      <w:sz w:val="32"/>
      <w:szCs w:val="32"/>
      <w:lang w:eastAsia="en-US"/>
    </w:rPr>
  </w:style>
  <w:style w:type="paragraph" w:customStyle="1" w:styleId="CoverText">
    <w:name w:val="Cover Text"/>
    <w:rsid w:val="00E24F64"/>
    <w:pPr>
      <w:adjustRightInd w:val="0"/>
      <w:snapToGrid w:val="0"/>
      <w:spacing w:before="80" w:after="80" w:line="240" w:lineRule="atLeast"/>
      <w:jc w:val="both"/>
    </w:pPr>
    <w:rPr>
      <w:rFonts w:ascii="Arial" w:eastAsia="黑体" w:hAnsi="Arial" w:cs="Arial"/>
      <w:snapToGrid w:val="0"/>
    </w:rPr>
  </w:style>
  <w:style w:type="paragraph" w:customStyle="1" w:styleId="CharChar1CharCharCharChar">
    <w:name w:val="Char Char1 Char Char Char Char"/>
    <w:basedOn w:val="a1"/>
    <w:rsid w:val="00E24F64"/>
    <w:pPr>
      <w:widowControl w:val="0"/>
      <w:jc w:val="both"/>
    </w:pPr>
    <w:rPr>
      <w:kern w:val="2"/>
    </w:rPr>
  </w:style>
  <w:style w:type="character" w:customStyle="1" w:styleId="TableTextChar">
    <w:name w:val="Table Text Char"/>
    <w:basedOn w:val="a2"/>
    <w:link w:val="TableText"/>
    <w:rsid w:val="00E24F64"/>
    <w:rPr>
      <w:rFonts w:ascii="Arial" w:eastAsia="宋体" w:hAnsi="Arial" w:cs="Arial"/>
      <w:snapToGrid w:val="0"/>
      <w:sz w:val="21"/>
      <w:szCs w:val="21"/>
      <w:lang w:val="en-US" w:eastAsia="zh-CN" w:bidi="ar-SA"/>
    </w:rPr>
  </w:style>
  <w:style w:type="paragraph" w:customStyle="1" w:styleId="ZRevisionHistory0">
    <w:name w:val="样式 Z_Revision History + 左侧:  0 厘米"/>
    <w:basedOn w:val="ZRevisionHistory"/>
    <w:rsid w:val="0006495C"/>
    <w:rPr>
      <w:rFonts w:cs="宋体"/>
      <w:bCs/>
    </w:rPr>
  </w:style>
  <w:style w:type="paragraph" w:customStyle="1" w:styleId="ZRevisionHistory1">
    <w:name w:val="样式 Z_Revision History + 小三"/>
    <w:basedOn w:val="ZRevisionHistory"/>
    <w:rsid w:val="004A41E2"/>
    <w:rPr>
      <w:bCs/>
      <w:sz w:val="24"/>
    </w:rPr>
  </w:style>
  <w:style w:type="paragraph" w:customStyle="1" w:styleId="Heading1NoNumber">
    <w:name w:val="Heading1 No Number"/>
    <w:basedOn w:val="13"/>
    <w:next w:val="a1"/>
    <w:rsid w:val="002736F8"/>
    <w:pPr>
      <w:pageBreakBefore/>
      <w:numPr>
        <w:numId w:val="0"/>
      </w:numPr>
      <w:pBdr>
        <w:bottom w:val="single" w:sz="12" w:space="1" w:color="auto"/>
      </w:pBdr>
      <w:topLinePunct/>
      <w:adjustRightInd w:val="0"/>
      <w:snapToGrid w:val="0"/>
      <w:spacing w:before="1600" w:after="800" w:line="240" w:lineRule="atLeast"/>
      <w:jc w:val="right"/>
      <w:outlineLvl w:val="9"/>
    </w:pPr>
    <w:rPr>
      <w:rFonts w:eastAsia="黑体" w:cs="Book Antiqua"/>
      <w:spacing w:val="0"/>
      <w:kern w:val="2"/>
      <w:sz w:val="44"/>
      <w:szCs w:val="44"/>
      <w:lang w:eastAsia="zh-CN"/>
    </w:rPr>
  </w:style>
  <w:style w:type="paragraph" w:customStyle="1" w:styleId="Heading2NoNumber">
    <w:name w:val="Heading2 No Number"/>
    <w:basedOn w:val="22"/>
    <w:next w:val="a1"/>
    <w:rsid w:val="006D03E8"/>
    <w:pPr>
      <w:keepLines/>
      <w:numPr>
        <w:ilvl w:val="0"/>
        <w:numId w:val="0"/>
      </w:numPr>
      <w:tabs>
        <w:tab w:val="num" w:pos="1620"/>
      </w:tabs>
      <w:topLinePunct/>
      <w:adjustRightInd w:val="0"/>
      <w:snapToGrid w:val="0"/>
      <w:spacing w:after="160" w:line="240" w:lineRule="atLeast"/>
      <w:ind w:leftChars="600" w:left="1620" w:hangingChars="200" w:hanging="360"/>
    </w:pPr>
    <w:rPr>
      <w:rFonts w:eastAsia="黑体" w:cs="Book Antiqua"/>
      <w:b w:val="0"/>
      <w:iCs w:val="0"/>
      <w:noProof/>
      <w:spacing w:val="0"/>
      <w:sz w:val="36"/>
      <w:szCs w:val="36"/>
    </w:rPr>
  </w:style>
  <w:style w:type="table" w:customStyle="1" w:styleId="Table">
    <w:name w:val="Table"/>
    <w:basedOn w:val="aff"/>
    <w:rsid w:val="006D03E8"/>
    <w:pPr>
      <w:widowControl w:val="0"/>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f">
    <w:name w:val="Table Professional"/>
    <w:basedOn w:val="a3"/>
    <w:rsid w:val="006D03E8"/>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Heading">
    <w:name w:val="Table Heading"/>
    <w:basedOn w:val="a1"/>
    <w:link w:val="TableHeadingChar1"/>
    <w:rsid w:val="00ED04DD"/>
    <w:pPr>
      <w:keepNext/>
      <w:widowControl w:val="0"/>
      <w:topLinePunct/>
      <w:adjustRightInd w:val="0"/>
      <w:snapToGrid w:val="0"/>
      <w:spacing w:before="80" w:after="80" w:line="240" w:lineRule="atLeast"/>
    </w:pPr>
    <w:rPr>
      <w:rFonts w:ascii="Book Antiqua" w:eastAsia="黑体" w:hAnsi="Book Antiqua" w:cs="Book Antiqua"/>
      <w:b/>
      <w:bCs/>
      <w:snapToGrid w:val="0"/>
      <w:szCs w:val="21"/>
    </w:rPr>
  </w:style>
  <w:style w:type="paragraph" w:customStyle="1" w:styleId="TableHeadingChar">
    <w:name w:val="Table Heading Char"/>
    <w:link w:val="TableHeadingCharChar"/>
    <w:rsid w:val="00ED04DD"/>
    <w:pPr>
      <w:keepNext/>
      <w:snapToGrid w:val="0"/>
      <w:spacing w:before="80" w:after="80"/>
      <w:jc w:val="center"/>
    </w:pPr>
    <w:rPr>
      <w:rFonts w:ascii="Arial" w:eastAsia="黑体" w:hAnsi="Arial" w:cs="Arial"/>
      <w:kern w:val="2"/>
      <w:sz w:val="18"/>
      <w:szCs w:val="18"/>
    </w:rPr>
  </w:style>
  <w:style w:type="character" w:customStyle="1" w:styleId="TableHeadingCharChar">
    <w:name w:val="Table Heading Char Char"/>
    <w:basedOn w:val="a2"/>
    <w:link w:val="TableHeadingChar"/>
    <w:rsid w:val="00ED04DD"/>
    <w:rPr>
      <w:rFonts w:ascii="Arial" w:eastAsia="黑体" w:hAnsi="Arial" w:cs="Arial"/>
      <w:kern w:val="2"/>
      <w:sz w:val="18"/>
      <w:szCs w:val="18"/>
      <w:lang w:val="en-US" w:eastAsia="zh-CN" w:bidi="ar-SA"/>
    </w:rPr>
  </w:style>
  <w:style w:type="character" w:customStyle="1" w:styleId="TableHeadingChar1">
    <w:name w:val="Table Heading Char1"/>
    <w:basedOn w:val="a2"/>
    <w:link w:val="TableHeading"/>
    <w:rsid w:val="00ED04DD"/>
    <w:rPr>
      <w:rFonts w:ascii="Book Antiqua" w:eastAsia="黑体" w:hAnsi="Book Antiqua" w:cs="Book Antiqua"/>
      <w:b/>
      <w:bCs/>
      <w:snapToGrid w:val="0"/>
      <w:sz w:val="21"/>
      <w:szCs w:val="21"/>
      <w:lang w:val="en-US" w:eastAsia="zh-CN" w:bidi="ar-SA"/>
    </w:rPr>
  </w:style>
  <w:style w:type="numbering" w:styleId="111111">
    <w:name w:val="Outline List 2"/>
    <w:basedOn w:val="a4"/>
    <w:semiHidden/>
    <w:rsid w:val="000C2158"/>
    <w:pPr>
      <w:numPr>
        <w:numId w:val="5"/>
      </w:numPr>
    </w:pPr>
  </w:style>
  <w:style w:type="paragraph" w:customStyle="1" w:styleId="ItemList">
    <w:name w:val="Item List"/>
    <w:link w:val="ItemListChar"/>
    <w:rsid w:val="002D136E"/>
    <w:pPr>
      <w:numPr>
        <w:numId w:val="7"/>
      </w:numPr>
      <w:adjustRightInd w:val="0"/>
      <w:snapToGrid w:val="0"/>
      <w:spacing w:before="80" w:after="80" w:line="240" w:lineRule="atLeast"/>
    </w:pPr>
    <w:rPr>
      <w:rFonts w:ascii="Arial" w:hAnsi="Arial" w:cs="Arial"/>
      <w:kern w:val="2"/>
      <w:sz w:val="21"/>
      <w:szCs w:val="21"/>
    </w:rPr>
  </w:style>
  <w:style w:type="paragraph" w:customStyle="1" w:styleId="ItemListText">
    <w:name w:val="Item List Text"/>
    <w:link w:val="ItemListTextChar"/>
    <w:rsid w:val="002D136E"/>
    <w:pPr>
      <w:adjustRightInd w:val="0"/>
      <w:snapToGrid w:val="0"/>
      <w:spacing w:before="80" w:after="80" w:line="240" w:lineRule="atLeast"/>
      <w:ind w:left="2126"/>
    </w:pPr>
    <w:rPr>
      <w:rFonts w:ascii="Arial" w:hAnsi="Arial"/>
      <w:kern w:val="2"/>
      <w:sz w:val="21"/>
      <w:szCs w:val="21"/>
    </w:rPr>
  </w:style>
  <w:style w:type="paragraph" w:styleId="5">
    <w:name w:val="List Bullet 5"/>
    <w:basedOn w:val="a1"/>
    <w:autoRedefine/>
    <w:semiHidden/>
    <w:rsid w:val="002D136E"/>
    <w:pPr>
      <w:numPr>
        <w:numId w:val="6"/>
      </w:numPr>
      <w:topLinePunct/>
      <w:adjustRightInd w:val="0"/>
      <w:snapToGrid w:val="0"/>
      <w:spacing w:before="160" w:after="160" w:line="240" w:lineRule="atLeast"/>
    </w:pPr>
    <w:rPr>
      <w:rFonts w:ascii="Arial" w:hAnsi="Arial" w:cs="Arial"/>
      <w:kern w:val="2"/>
      <w:szCs w:val="21"/>
    </w:rPr>
  </w:style>
  <w:style w:type="character" w:customStyle="1" w:styleId="ItemListChar">
    <w:name w:val="Item List Char"/>
    <w:basedOn w:val="a2"/>
    <w:link w:val="ItemList"/>
    <w:rsid w:val="002D136E"/>
    <w:rPr>
      <w:rFonts w:ascii="Arial" w:hAnsi="Arial" w:cs="Arial"/>
      <w:kern w:val="2"/>
      <w:sz w:val="21"/>
      <w:szCs w:val="21"/>
    </w:rPr>
  </w:style>
  <w:style w:type="character" w:customStyle="1" w:styleId="ItemListTextChar">
    <w:name w:val="Item List Text Char"/>
    <w:basedOn w:val="a2"/>
    <w:link w:val="ItemListText"/>
    <w:rsid w:val="002D136E"/>
    <w:rPr>
      <w:rFonts w:ascii="Arial" w:eastAsia="宋体" w:hAnsi="Arial"/>
      <w:kern w:val="2"/>
      <w:sz w:val="21"/>
      <w:szCs w:val="21"/>
      <w:lang w:val="en-US" w:eastAsia="zh-CN" w:bidi="ar-SA"/>
    </w:rPr>
  </w:style>
  <w:style w:type="paragraph" w:customStyle="1" w:styleId="ItemListinTable">
    <w:name w:val="Item List in Table"/>
    <w:basedOn w:val="a1"/>
    <w:rsid w:val="002D136E"/>
    <w:pPr>
      <w:widowControl w:val="0"/>
      <w:numPr>
        <w:numId w:val="8"/>
      </w:numPr>
      <w:topLinePunct/>
      <w:adjustRightInd w:val="0"/>
      <w:snapToGrid w:val="0"/>
      <w:spacing w:before="80" w:after="80" w:line="240" w:lineRule="atLeast"/>
    </w:pPr>
    <w:rPr>
      <w:rFonts w:ascii="Arial" w:hAnsi="Arial" w:cs="Arial"/>
      <w:szCs w:val="21"/>
    </w:rPr>
  </w:style>
  <w:style w:type="table" w:styleId="19">
    <w:name w:val="Table List 1"/>
    <w:basedOn w:val="a3"/>
    <w:semiHidden/>
    <w:rsid w:val="002D136E"/>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lockLabel">
    <w:name w:val="Block Label"/>
    <w:basedOn w:val="a1"/>
    <w:next w:val="a1"/>
    <w:rsid w:val="00453DFC"/>
    <w:pPr>
      <w:keepNext/>
      <w:keepLines/>
      <w:topLinePunct/>
      <w:adjustRightInd w:val="0"/>
      <w:snapToGrid w:val="0"/>
      <w:spacing w:before="300" w:after="80" w:line="240" w:lineRule="atLeast"/>
    </w:pPr>
    <w:rPr>
      <w:rFonts w:ascii="Arial" w:eastAsia="黑体" w:hAnsi="Arial" w:cs="Book Antiqua"/>
      <w:b/>
      <w:bCs/>
      <w:sz w:val="26"/>
      <w:szCs w:val="26"/>
    </w:rPr>
  </w:style>
  <w:style w:type="paragraph" w:customStyle="1" w:styleId="Figure">
    <w:name w:val="Figure"/>
    <w:basedOn w:val="a1"/>
    <w:next w:val="a1"/>
    <w:rsid w:val="00D05F5D"/>
    <w:pPr>
      <w:topLinePunct/>
      <w:adjustRightInd w:val="0"/>
      <w:snapToGrid w:val="0"/>
      <w:spacing w:before="160" w:after="160" w:line="240" w:lineRule="atLeast"/>
      <w:ind w:left="1701"/>
    </w:pPr>
    <w:rPr>
      <w:rFonts w:ascii="Arial" w:hAnsi="Arial" w:cs="Arial"/>
      <w:kern w:val="2"/>
      <w:szCs w:val="21"/>
    </w:rPr>
  </w:style>
  <w:style w:type="paragraph" w:customStyle="1" w:styleId="FigureDescription">
    <w:name w:val="Figure Description"/>
    <w:next w:val="Figure"/>
    <w:link w:val="FigureDescriptionChar"/>
    <w:rsid w:val="00D05F5D"/>
    <w:pPr>
      <w:keepNext/>
      <w:adjustRightInd w:val="0"/>
      <w:snapToGrid w:val="0"/>
      <w:spacing w:before="320" w:after="80" w:line="240" w:lineRule="atLeast"/>
      <w:ind w:left="1701"/>
      <w:outlineLvl w:val="7"/>
    </w:pPr>
    <w:rPr>
      <w:rFonts w:ascii="Arial" w:eastAsia="黑体" w:hAnsi="Arial" w:cs="Arial"/>
      <w:spacing w:val="-4"/>
      <w:kern w:val="2"/>
      <w:sz w:val="21"/>
      <w:szCs w:val="21"/>
    </w:rPr>
  </w:style>
  <w:style w:type="paragraph" w:customStyle="1" w:styleId="FigureText">
    <w:name w:val="Figure Text"/>
    <w:rsid w:val="00D05F5D"/>
    <w:pPr>
      <w:widowControl w:val="0"/>
      <w:adjustRightInd w:val="0"/>
      <w:snapToGrid w:val="0"/>
      <w:spacing w:line="240" w:lineRule="atLeast"/>
    </w:pPr>
    <w:rPr>
      <w:rFonts w:ascii="Arial" w:hAnsi="Arial" w:cs="Arial"/>
      <w:sz w:val="18"/>
      <w:szCs w:val="18"/>
      <w:lang w:eastAsia="en-US"/>
    </w:rPr>
  </w:style>
  <w:style w:type="paragraph" w:customStyle="1" w:styleId="Step">
    <w:name w:val="Step"/>
    <w:basedOn w:val="a1"/>
    <w:rsid w:val="00D05F5D"/>
    <w:pPr>
      <w:tabs>
        <w:tab w:val="num" w:pos="1701"/>
      </w:tabs>
      <w:topLinePunct/>
      <w:adjustRightInd w:val="0"/>
      <w:snapToGrid w:val="0"/>
      <w:spacing w:before="160" w:after="160" w:line="240" w:lineRule="atLeast"/>
      <w:ind w:left="1701" w:hanging="159"/>
      <w:outlineLvl w:val="5"/>
    </w:pPr>
    <w:rPr>
      <w:rFonts w:ascii="Arial" w:hAnsi="Arial" w:cs="Arial"/>
      <w:snapToGrid w:val="0"/>
      <w:szCs w:val="21"/>
    </w:rPr>
  </w:style>
  <w:style w:type="paragraph" w:customStyle="1" w:styleId="TableDescription">
    <w:name w:val="Table Description"/>
    <w:basedOn w:val="a1"/>
    <w:next w:val="a1"/>
    <w:link w:val="TableDescriptionChar"/>
    <w:rsid w:val="00D05F5D"/>
    <w:pPr>
      <w:keepNext/>
      <w:topLinePunct/>
      <w:adjustRightInd w:val="0"/>
      <w:snapToGrid w:val="0"/>
      <w:spacing w:before="320" w:after="80" w:line="240" w:lineRule="atLeast"/>
      <w:ind w:left="1701"/>
      <w:outlineLvl w:val="7"/>
    </w:pPr>
    <w:rPr>
      <w:rFonts w:ascii="Arial" w:hAnsi="Arial" w:cs="Arial"/>
      <w:spacing w:val="-4"/>
      <w:kern w:val="2"/>
      <w:szCs w:val="21"/>
    </w:rPr>
  </w:style>
  <w:style w:type="character" w:styleId="HTML">
    <w:name w:val="HTML Acronym"/>
    <w:basedOn w:val="a2"/>
    <w:semiHidden/>
    <w:rsid w:val="00D05F5D"/>
  </w:style>
  <w:style w:type="paragraph" w:styleId="2">
    <w:name w:val="List Number 2"/>
    <w:basedOn w:val="a1"/>
    <w:semiHidden/>
    <w:rsid w:val="00D05F5D"/>
    <w:pPr>
      <w:numPr>
        <w:numId w:val="10"/>
      </w:numPr>
      <w:topLinePunct/>
      <w:adjustRightInd w:val="0"/>
      <w:snapToGrid w:val="0"/>
      <w:spacing w:before="160" w:after="160" w:line="240" w:lineRule="atLeast"/>
    </w:pPr>
    <w:rPr>
      <w:rFonts w:ascii="Arial" w:hAnsi="Arial" w:cs="Arial"/>
      <w:kern w:val="2"/>
      <w:szCs w:val="21"/>
    </w:rPr>
  </w:style>
  <w:style w:type="paragraph" w:customStyle="1" w:styleId="ItemStep">
    <w:name w:val="Item Step"/>
    <w:rsid w:val="00D05F5D"/>
    <w:pPr>
      <w:tabs>
        <w:tab w:val="num" w:pos="2126"/>
      </w:tabs>
      <w:adjustRightInd w:val="0"/>
      <w:snapToGrid w:val="0"/>
      <w:spacing w:before="80" w:after="80" w:line="240" w:lineRule="atLeast"/>
      <w:ind w:left="2126" w:hanging="425"/>
      <w:jc w:val="both"/>
      <w:outlineLvl w:val="6"/>
    </w:pPr>
    <w:rPr>
      <w:rFonts w:ascii="Arial" w:hAnsi="Arial" w:cs="Arial"/>
      <w:sz w:val="21"/>
      <w:szCs w:val="21"/>
    </w:rPr>
  </w:style>
  <w:style w:type="paragraph" w:customStyle="1" w:styleId="NotesTextList">
    <w:name w:val="Notes Text List"/>
    <w:basedOn w:val="a1"/>
    <w:rsid w:val="00D05F5D"/>
    <w:pPr>
      <w:keepNext/>
      <w:keepLines/>
      <w:numPr>
        <w:numId w:val="9"/>
      </w:numPr>
      <w:topLinePunct/>
      <w:adjustRightInd w:val="0"/>
      <w:snapToGrid w:val="0"/>
      <w:spacing w:before="40" w:after="80" w:line="200" w:lineRule="atLeast"/>
    </w:pPr>
    <w:rPr>
      <w:rFonts w:ascii="Arial" w:eastAsia="楷体_GB2312" w:hAnsi="Arial" w:cs="Arial"/>
      <w:iCs/>
      <w:kern w:val="2"/>
      <w:sz w:val="18"/>
      <w:szCs w:val="18"/>
    </w:rPr>
  </w:style>
  <w:style w:type="table" w:customStyle="1" w:styleId="aff0">
    <w:name w:val="正文中的表格"/>
    <w:basedOn w:val="af7"/>
    <w:rsid w:val="00D05F5D"/>
    <w:pPr>
      <w:jc w:val="both"/>
    </w:pPr>
    <w:rPr>
      <w:rFonts w:ascii="Arial Narrow" w:hAnsi="Arial Narrow" w:cs="Arial Narrow"/>
    </w:rPr>
    <w:tblPr>
      <w:tblInd w:w="12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rPr>
      <w:cantSplit/>
    </w:trPr>
    <w:tcPr>
      <w:vAlign w:val="center"/>
    </w:tcPr>
  </w:style>
  <w:style w:type="character" w:customStyle="1" w:styleId="TableDescriptionChar">
    <w:name w:val="Table Description Char"/>
    <w:basedOn w:val="a2"/>
    <w:link w:val="TableDescription"/>
    <w:rsid w:val="00D05F5D"/>
    <w:rPr>
      <w:rFonts w:ascii="Arial" w:eastAsia="宋体" w:hAnsi="Arial" w:cs="Arial"/>
      <w:spacing w:val="-4"/>
      <w:kern w:val="2"/>
      <w:sz w:val="21"/>
      <w:szCs w:val="21"/>
      <w:lang w:val="en-US" w:eastAsia="zh-CN" w:bidi="ar-SA"/>
    </w:rPr>
  </w:style>
  <w:style w:type="paragraph" w:customStyle="1" w:styleId="Tablediscription">
    <w:name w:val="Table discription"/>
    <w:basedOn w:val="a1"/>
    <w:rsid w:val="00D05F5D"/>
    <w:pPr>
      <w:keepNext/>
      <w:keepLines/>
      <w:autoSpaceDE w:val="0"/>
      <w:autoSpaceDN w:val="0"/>
      <w:adjustRightInd w:val="0"/>
      <w:snapToGrid w:val="0"/>
      <w:spacing w:before="160" w:after="80" w:line="360" w:lineRule="auto"/>
      <w:jc w:val="center"/>
    </w:pPr>
    <w:rPr>
      <w:rFonts w:ascii="Arial" w:eastAsia="黑体" w:hAnsi="Arial" w:cs="Arial"/>
      <w:sz w:val="18"/>
      <w:szCs w:val="20"/>
    </w:rPr>
  </w:style>
  <w:style w:type="character" w:customStyle="1" w:styleId="FigureDescriptionChar">
    <w:name w:val="Figure Description Char"/>
    <w:basedOn w:val="a2"/>
    <w:link w:val="FigureDescription"/>
    <w:rsid w:val="00D05F5D"/>
    <w:rPr>
      <w:rFonts w:ascii="Arial" w:eastAsia="黑体" w:hAnsi="Arial" w:cs="Arial"/>
      <w:spacing w:val="-4"/>
      <w:kern w:val="2"/>
      <w:sz w:val="21"/>
      <w:szCs w:val="21"/>
      <w:lang w:val="en-US" w:eastAsia="zh-CN" w:bidi="ar-SA"/>
    </w:rPr>
  </w:style>
  <w:style w:type="paragraph" w:customStyle="1" w:styleId="Bullet72">
    <w:name w:val="样式 Bullet + 段后: 72 磅"/>
    <w:basedOn w:val="Bullet"/>
    <w:rsid w:val="008972A9"/>
    <w:rPr>
      <w:rFonts w:cs="宋体"/>
      <w:szCs w:val="20"/>
    </w:rPr>
  </w:style>
  <w:style w:type="paragraph" w:customStyle="1" w:styleId="118-4-118">
    <w:name w:val="样式 封面标题（新） + 悬挂缩进: 1.18 字符 左  -4 字符 首行缩进:  -1.18 字符"/>
    <w:basedOn w:val="afc"/>
    <w:rsid w:val="009F6D6E"/>
    <w:pPr>
      <w:jc w:val="left"/>
    </w:pPr>
    <w:rPr>
      <w:rFonts w:cs="宋体"/>
      <w:bCs/>
      <w:szCs w:val="20"/>
    </w:rPr>
  </w:style>
  <w:style w:type="paragraph" w:customStyle="1" w:styleId="TOC00">
    <w:name w:val="样式 TOC 0 + 自动设置"/>
    <w:basedOn w:val="a1"/>
    <w:rsid w:val="00BA6E8A"/>
    <w:pPr>
      <w:keepNext/>
      <w:spacing w:before="840" w:after="240"/>
    </w:pPr>
    <w:rPr>
      <w:rFonts w:ascii="Arial" w:hAnsi="Arial"/>
      <w:b/>
      <w:bCs/>
      <w:spacing w:val="10"/>
      <w:kern w:val="20"/>
      <w:sz w:val="40"/>
      <w:szCs w:val="36"/>
      <w:lang w:eastAsia="en-US"/>
    </w:rPr>
  </w:style>
  <w:style w:type="paragraph" w:customStyle="1" w:styleId="17">
    <w:name w:val="样式17"/>
    <w:basedOn w:val="a5"/>
    <w:rsid w:val="00FA5F01"/>
    <w:pPr>
      <w:numPr>
        <w:numId w:val="14"/>
      </w:numPr>
      <w:tabs>
        <w:tab w:val="left" w:pos="2000"/>
      </w:tabs>
      <w:spacing w:before="120" w:after="360"/>
    </w:pPr>
    <w:rPr>
      <w:lang w:eastAsia="en-US"/>
    </w:rPr>
  </w:style>
  <w:style w:type="paragraph" w:customStyle="1" w:styleId="1a">
    <w:name w:val="编号1内正文"/>
    <w:basedOn w:val="Body"/>
    <w:rsid w:val="00BA6E8A"/>
    <w:pPr>
      <w:tabs>
        <w:tab w:val="left" w:pos="1667"/>
      </w:tabs>
      <w:spacing w:before="60" w:after="60"/>
      <w:ind w:left="1667"/>
    </w:pPr>
  </w:style>
  <w:style w:type="paragraph" w:customStyle="1" w:styleId="aff1">
    <w:name w:val="图位"/>
    <w:basedOn w:val="Body"/>
    <w:rsid w:val="00A716E9"/>
    <w:pPr>
      <w:jc w:val="left"/>
    </w:pPr>
    <w:rPr>
      <w:lang w:val="pt-BR"/>
    </w:rPr>
  </w:style>
  <w:style w:type="paragraph" w:styleId="aff2">
    <w:name w:val="Plain Text"/>
    <w:basedOn w:val="a1"/>
    <w:link w:val="Char4"/>
    <w:rsid w:val="00EA1717"/>
    <w:rPr>
      <w:rFonts w:ascii="宋体" w:hAnsi="Courier New" w:cs="Courier New"/>
      <w:szCs w:val="21"/>
    </w:rPr>
  </w:style>
  <w:style w:type="paragraph" w:customStyle="1" w:styleId="aff3">
    <w:name w:val="附录"/>
    <w:basedOn w:val="Body"/>
    <w:rsid w:val="00BA6E8A"/>
    <w:pPr>
      <w:ind w:left="0"/>
    </w:pPr>
    <w:rPr>
      <w:b/>
      <w:sz w:val="28"/>
    </w:rPr>
  </w:style>
  <w:style w:type="paragraph" w:customStyle="1" w:styleId="Body1">
    <w:name w:val="Body1!"/>
    <w:basedOn w:val="Body"/>
    <w:rsid w:val="00BA6E8A"/>
    <w:pPr>
      <w:ind w:firstLineChars="200" w:firstLine="200"/>
    </w:pPr>
  </w:style>
  <w:style w:type="paragraph" w:customStyle="1" w:styleId="Body12">
    <w:name w:val="样式 Body1! + 首行缩进:  2 字符"/>
    <w:basedOn w:val="Body1"/>
    <w:rsid w:val="00060728"/>
    <w:pPr>
      <w:ind w:firstLine="420"/>
    </w:pPr>
    <w:rPr>
      <w:rFonts w:cs="宋体"/>
      <w:szCs w:val="20"/>
    </w:rPr>
  </w:style>
  <w:style w:type="paragraph" w:styleId="aff4">
    <w:name w:val="Body Text Indent"/>
    <w:basedOn w:val="a1"/>
    <w:rsid w:val="007C4E37"/>
    <w:pPr>
      <w:spacing w:after="120"/>
      <w:ind w:leftChars="200" w:left="420"/>
    </w:pPr>
  </w:style>
  <w:style w:type="character" w:customStyle="1" w:styleId="apple-style-span">
    <w:name w:val="apple-style-span"/>
    <w:basedOn w:val="a2"/>
    <w:rsid w:val="00600D8D"/>
  </w:style>
  <w:style w:type="character" w:styleId="aff5">
    <w:name w:val="Emphasis"/>
    <w:basedOn w:val="a2"/>
    <w:qFormat/>
    <w:rsid w:val="00600D8D"/>
    <w:rPr>
      <w:i/>
      <w:iCs/>
    </w:rPr>
  </w:style>
  <w:style w:type="paragraph" w:customStyle="1" w:styleId="Body10">
    <w:name w:val="Body1"/>
    <w:basedOn w:val="Body"/>
    <w:rsid w:val="00446F58"/>
    <w:pPr>
      <w:tabs>
        <w:tab w:val="clear" w:pos="1247"/>
      </w:tabs>
      <w:ind w:left="1712"/>
    </w:pPr>
    <w:rPr>
      <w:szCs w:val="22"/>
      <w:lang w:eastAsia="zh-CN"/>
    </w:rPr>
  </w:style>
  <w:style w:type="paragraph" w:customStyle="1" w:styleId="Body2">
    <w:name w:val="Body2"/>
    <w:basedOn w:val="Body"/>
    <w:rsid w:val="00446F58"/>
    <w:pPr>
      <w:tabs>
        <w:tab w:val="clear" w:pos="1247"/>
      </w:tabs>
      <w:ind w:left="2313"/>
    </w:pPr>
    <w:rPr>
      <w:szCs w:val="22"/>
      <w:lang w:eastAsia="zh-CN"/>
    </w:rPr>
  </w:style>
  <w:style w:type="paragraph" w:customStyle="1" w:styleId="72">
    <w:name w:val="样式7"/>
    <w:basedOn w:val="ZIndentText1"/>
    <w:rsid w:val="00470937"/>
    <w:pPr>
      <w:spacing w:after="0" w:line="288" w:lineRule="auto"/>
      <w:ind w:left="2767" w:hanging="454"/>
    </w:pPr>
    <w:rPr>
      <w:rFonts w:ascii="Arial" w:hAnsi="Arial"/>
      <w:sz w:val="21"/>
      <w:lang w:eastAsia="zh-CN"/>
    </w:rPr>
  </w:style>
  <w:style w:type="character" w:customStyle="1" w:styleId="BodyChar">
    <w:name w:val="Body Char"/>
    <w:basedOn w:val="a2"/>
    <w:link w:val="Body"/>
    <w:rsid w:val="001400D4"/>
    <w:rPr>
      <w:rFonts w:ascii="Arial" w:hAnsi="Arial"/>
      <w:sz w:val="21"/>
      <w:szCs w:val="21"/>
      <w:lang w:eastAsia="en-US"/>
    </w:rPr>
  </w:style>
  <w:style w:type="character" w:styleId="aff6">
    <w:name w:val="Strong"/>
    <w:basedOn w:val="a2"/>
    <w:qFormat/>
    <w:rsid w:val="006E5455"/>
    <w:rPr>
      <w:b/>
      <w:bCs/>
    </w:rPr>
  </w:style>
  <w:style w:type="character" w:customStyle="1" w:styleId="Char2">
    <w:name w:val="表格内文字 Char"/>
    <w:basedOn w:val="a2"/>
    <w:link w:val="af6"/>
    <w:rsid w:val="002242A5"/>
    <w:rPr>
      <w:rFonts w:ascii="Arial" w:eastAsia="宋体" w:hAnsi="Arial"/>
      <w:kern w:val="2"/>
      <w:sz w:val="18"/>
      <w:szCs w:val="18"/>
      <w:lang w:val="en-US" w:eastAsia="zh-CN" w:bidi="ar-SA"/>
    </w:rPr>
  </w:style>
  <w:style w:type="paragraph" w:customStyle="1" w:styleId="StyleHeading1NoNumberJustified">
    <w:name w:val="Style Heading1 No Number + Justified"/>
    <w:basedOn w:val="Heading1NoNumber"/>
    <w:rsid w:val="007D0ABD"/>
    <w:pPr>
      <w:pBdr>
        <w:bottom w:val="single" w:sz="4" w:space="1" w:color="999999"/>
      </w:pBdr>
      <w:jc w:val="both"/>
    </w:pPr>
    <w:rPr>
      <w:rFonts w:eastAsia="宋体" w:cs="宋体"/>
    </w:rPr>
  </w:style>
  <w:style w:type="paragraph" w:customStyle="1" w:styleId="1b">
    <w:name w:val="图注1"/>
    <w:rsid w:val="008F782E"/>
    <w:pPr>
      <w:keepNext/>
      <w:spacing w:after="480" w:line="300" w:lineRule="atLeast"/>
      <w:ind w:left="1247"/>
    </w:pPr>
    <w:rPr>
      <w:rFonts w:ascii="Arial" w:hAnsi="Arial"/>
      <w:kern w:val="2"/>
      <w:sz w:val="15"/>
      <w:szCs w:val="15"/>
    </w:rPr>
  </w:style>
  <w:style w:type="paragraph" w:customStyle="1" w:styleId="1c">
    <w:name w:val="表注1"/>
    <w:basedOn w:val="1b"/>
    <w:next w:val="Body"/>
    <w:rsid w:val="008F782E"/>
  </w:style>
  <w:style w:type="paragraph" w:customStyle="1" w:styleId="aff7">
    <w:name w:val="注意标题"/>
    <w:basedOn w:val="Body"/>
    <w:next w:val="aff8"/>
    <w:rsid w:val="001C3FE7"/>
    <w:pPr>
      <w:pBdr>
        <w:top w:val="single" w:sz="4" w:space="1" w:color="auto"/>
      </w:pBdr>
    </w:pPr>
    <w:rPr>
      <w:rFonts w:ascii="Times New Roman" w:eastAsia="黑体" w:hAnsi="Times New Roman"/>
    </w:rPr>
  </w:style>
  <w:style w:type="paragraph" w:customStyle="1" w:styleId="aff8">
    <w:name w:val="注意正文"/>
    <w:basedOn w:val="Body"/>
    <w:rsid w:val="001C3FE7"/>
    <w:pPr>
      <w:pBdr>
        <w:bottom w:val="single" w:sz="4" w:space="1" w:color="auto"/>
      </w:pBdr>
    </w:pPr>
    <w:rPr>
      <w:rFonts w:ascii="Times New Roman" w:eastAsia="楷体_GB2312" w:hAnsi="Times New Roman"/>
    </w:rPr>
  </w:style>
  <w:style w:type="paragraph" w:customStyle="1" w:styleId="aff9">
    <w:name w:val="命令行"/>
    <w:basedOn w:val="af6"/>
    <w:rsid w:val="00067BD2"/>
    <w:pPr>
      <w:keepLines w:val="0"/>
      <w:pBdr>
        <w:top w:val="dotted" w:sz="4" w:space="0" w:color="auto"/>
        <w:left w:val="dotted" w:sz="4" w:space="0" w:color="auto"/>
        <w:bottom w:val="dotted" w:sz="4" w:space="0" w:color="auto"/>
        <w:right w:val="dotted" w:sz="4" w:space="0" w:color="auto"/>
      </w:pBdr>
      <w:wordWrap w:val="0"/>
      <w:spacing w:before="0" w:after="0" w:line="300" w:lineRule="atLeast"/>
      <w:ind w:left="1247"/>
    </w:pPr>
    <w:rPr>
      <w:rFonts w:ascii="DotumChe" w:hAnsi="DotumChe"/>
      <w:szCs w:val="20"/>
    </w:rPr>
  </w:style>
  <w:style w:type="character" w:customStyle="1" w:styleId="Char5">
    <w:name w:val="样式模板名称 Char"/>
    <w:basedOn w:val="a2"/>
    <w:rsid w:val="004508C3"/>
    <w:rPr>
      <w:rFonts w:ascii="Arial" w:eastAsia="宋体" w:hAnsi="Arial" w:cs="宋体" w:hint="default"/>
      <w:color w:val="3366FF"/>
      <w:sz w:val="21"/>
      <w:szCs w:val="21"/>
      <w:lang w:val="en-US" w:eastAsia="en-US" w:bidi="ar-SA"/>
    </w:rPr>
  </w:style>
  <w:style w:type="paragraph" w:customStyle="1" w:styleId="Copyright0">
    <w:name w:val="样式 Copyright + (西文) 宋体 五号 两端对齐"/>
    <w:basedOn w:val="Copyright"/>
    <w:rsid w:val="00253962"/>
    <w:pPr>
      <w:spacing w:line="288" w:lineRule="auto"/>
      <w:jc w:val="both"/>
    </w:pPr>
    <w:rPr>
      <w:rFonts w:ascii="宋体" w:hAnsi="宋体" w:cs="宋体"/>
      <w:sz w:val="21"/>
      <w:szCs w:val="20"/>
    </w:rPr>
  </w:style>
  <w:style w:type="character" w:customStyle="1" w:styleId="Char4">
    <w:name w:val="纯文本 Char"/>
    <w:basedOn w:val="a2"/>
    <w:link w:val="aff2"/>
    <w:rsid w:val="00EA1717"/>
    <w:rPr>
      <w:rFonts w:ascii="宋体" w:eastAsia="宋体" w:hAnsi="Courier New" w:cs="Courier New"/>
      <w:sz w:val="21"/>
      <w:szCs w:val="21"/>
      <w:lang w:val="en-US" w:eastAsia="zh-CN" w:bidi="ar-SA"/>
    </w:rPr>
  </w:style>
  <w:style w:type="paragraph" w:customStyle="1" w:styleId="affa">
    <w:name w:val="样式 封面标题 + 左"/>
    <w:basedOn w:val="af8"/>
    <w:rsid w:val="004E2721"/>
    <w:pPr>
      <w:jc w:val="left"/>
    </w:pPr>
    <w:rPr>
      <w:rFonts w:cs="宋体"/>
    </w:rPr>
  </w:style>
  <w:style w:type="paragraph" w:customStyle="1" w:styleId="TAL">
    <w:name w:val="TAL"/>
    <w:basedOn w:val="a1"/>
    <w:rsid w:val="000144F6"/>
    <w:pPr>
      <w:keepNext/>
      <w:keepLines/>
    </w:pPr>
    <w:rPr>
      <w:rFonts w:ascii="Arial" w:eastAsiaTheme="minorEastAsia" w:hAnsi="Arial"/>
      <w:sz w:val="18"/>
      <w:szCs w:val="20"/>
      <w:lang w:val="en-GB" w:eastAsia="en-US"/>
    </w:rPr>
  </w:style>
  <w:style w:type="paragraph" w:customStyle="1" w:styleId="11">
    <w:name w:val="正文编号1)"/>
    <w:rsid w:val="00633FE4"/>
    <w:pPr>
      <w:numPr>
        <w:numId w:val="20"/>
      </w:numPr>
      <w:tabs>
        <w:tab w:val="left" w:leader="dot" w:pos="1260"/>
        <w:tab w:val="left" w:pos="1302"/>
      </w:tabs>
      <w:spacing w:line="360" w:lineRule="auto"/>
    </w:pPr>
    <w:rPr>
      <w:kern w:val="2"/>
      <w:sz w:val="21"/>
    </w:rPr>
  </w:style>
  <w:style w:type="character" w:customStyle="1" w:styleId="Char0">
    <w:name w:val="批注文字 Char"/>
    <w:basedOn w:val="a2"/>
    <w:link w:val="a9"/>
    <w:rsid w:val="00633FE4"/>
  </w:style>
  <w:style w:type="paragraph" w:customStyle="1" w:styleId="affb">
    <w:name w:val="图形版面居中"/>
    <w:basedOn w:val="a1"/>
    <w:next w:val="a1"/>
    <w:autoRedefine/>
    <w:rsid w:val="00EE113C"/>
    <w:pPr>
      <w:keepNext/>
      <w:spacing w:before="360" w:after="120" w:line="360" w:lineRule="atLeast"/>
      <w:jc w:val="center"/>
    </w:pPr>
    <w:rPr>
      <w:kern w:val="2"/>
      <w:sz w:val="18"/>
      <w:szCs w:val="20"/>
    </w:rPr>
  </w:style>
  <w:style w:type="paragraph" w:customStyle="1" w:styleId="1d">
    <w:name w:val="图名1"/>
    <w:basedOn w:val="a1"/>
    <w:rsid w:val="00EE113C"/>
    <w:pPr>
      <w:tabs>
        <w:tab w:val="left" w:leader="dot" w:pos="1701"/>
        <w:tab w:val="left" w:pos="9072"/>
      </w:tabs>
      <w:snapToGrid w:val="0"/>
      <w:spacing w:before="120" w:after="360" w:line="360" w:lineRule="atLeast"/>
      <w:ind w:left="1701"/>
      <w:jc w:val="center"/>
    </w:pPr>
    <w:rPr>
      <w:kern w:val="21"/>
      <w:sz w:val="18"/>
      <w:szCs w:val="20"/>
    </w:rPr>
  </w:style>
  <w:style w:type="paragraph" w:customStyle="1" w:styleId="affc">
    <w:name w:val="图形正文居中"/>
    <w:basedOn w:val="a1"/>
    <w:next w:val="1b"/>
    <w:autoRedefine/>
    <w:rsid w:val="00EE113C"/>
    <w:pPr>
      <w:keepNext/>
      <w:spacing w:before="360" w:after="120" w:line="360" w:lineRule="atLeast"/>
      <w:ind w:left="1701"/>
      <w:jc w:val="center"/>
    </w:pPr>
    <w:rPr>
      <w:kern w:val="2"/>
      <w:sz w:val="18"/>
      <w:szCs w:val="20"/>
    </w:rPr>
  </w:style>
  <w:style w:type="paragraph" w:customStyle="1" w:styleId="10">
    <w:name w:val="正文编号（1）"/>
    <w:basedOn w:val="af1"/>
    <w:link w:val="1Char"/>
    <w:rsid w:val="00EE113C"/>
    <w:pPr>
      <w:numPr>
        <w:numId w:val="22"/>
      </w:numPr>
    </w:pPr>
  </w:style>
  <w:style w:type="paragraph" w:customStyle="1" w:styleId="a">
    <w:name w:val="菱形项目符号"/>
    <w:basedOn w:val="a1"/>
    <w:link w:val="Char6"/>
    <w:autoRedefine/>
    <w:rsid w:val="00EE113C"/>
    <w:pPr>
      <w:numPr>
        <w:ilvl w:val="1"/>
        <w:numId w:val="22"/>
      </w:numPr>
      <w:spacing w:before="120" w:after="120" w:line="360" w:lineRule="atLeast"/>
      <w:jc w:val="both"/>
    </w:pPr>
    <w:rPr>
      <w:kern w:val="2"/>
      <w:szCs w:val="20"/>
    </w:rPr>
  </w:style>
  <w:style w:type="character" w:customStyle="1" w:styleId="1Char">
    <w:name w:val="正文编号（1） Char"/>
    <w:basedOn w:val="a2"/>
    <w:link w:val="10"/>
    <w:rsid w:val="00EE113C"/>
    <w:rPr>
      <w:kern w:val="2"/>
      <w:sz w:val="21"/>
    </w:rPr>
  </w:style>
  <w:style w:type="paragraph" w:customStyle="1" w:styleId="a0">
    <w:name w:val="星形项目符号"/>
    <w:basedOn w:val="a1"/>
    <w:link w:val="Char7"/>
    <w:autoRedefine/>
    <w:rsid w:val="00F56A97"/>
    <w:pPr>
      <w:numPr>
        <w:numId w:val="23"/>
      </w:numPr>
      <w:spacing w:before="120" w:after="120" w:line="360" w:lineRule="atLeast"/>
      <w:jc w:val="both"/>
    </w:pPr>
    <w:rPr>
      <w:kern w:val="2"/>
      <w:szCs w:val="20"/>
    </w:rPr>
  </w:style>
  <w:style w:type="character" w:customStyle="1" w:styleId="Char7">
    <w:name w:val="星形项目符号 Char"/>
    <w:basedOn w:val="a2"/>
    <w:link w:val="a0"/>
    <w:rsid w:val="00F56A97"/>
    <w:rPr>
      <w:kern w:val="2"/>
      <w:sz w:val="21"/>
    </w:rPr>
  </w:style>
  <w:style w:type="character" w:customStyle="1" w:styleId="Char6">
    <w:name w:val="菱形项目符号 Char"/>
    <w:basedOn w:val="a2"/>
    <w:link w:val="a"/>
    <w:rsid w:val="00F56A97"/>
    <w:rPr>
      <w:kern w:val="2"/>
      <w:sz w:val="21"/>
    </w:rPr>
  </w:style>
  <w:style w:type="paragraph" w:customStyle="1" w:styleId="TAH">
    <w:name w:val="TAH"/>
    <w:basedOn w:val="TAC"/>
    <w:rsid w:val="00A746E3"/>
    <w:rPr>
      <w:b/>
    </w:rPr>
  </w:style>
  <w:style w:type="paragraph" w:customStyle="1" w:styleId="TAC">
    <w:name w:val="TAC"/>
    <w:basedOn w:val="TAL"/>
    <w:link w:val="TACChar"/>
    <w:rsid w:val="00A746E3"/>
    <w:pPr>
      <w:overflowPunct w:val="0"/>
      <w:autoSpaceDE w:val="0"/>
      <w:autoSpaceDN w:val="0"/>
      <w:adjustRightInd w:val="0"/>
      <w:jc w:val="center"/>
      <w:textAlignment w:val="baseline"/>
    </w:pPr>
    <w:rPr>
      <w:lang w:eastAsia="en-GB"/>
    </w:rPr>
  </w:style>
  <w:style w:type="paragraph" w:customStyle="1" w:styleId="CRCoverPage">
    <w:name w:val="CR Cover Page"/>
    <w:next w:val="a1"/>
    <w:rsid w:val="00A746E3"/>
    <w:pPr>
      <w:spacing w:after="120"/>
    </w:pPr>
    <w:rPr>
      <w:rFonts w:ascii="Arial" w:eastAsiaTheme="minorEastAsia" w:hAnsi="Arial"/>
      <w:lang w:val="en-GB" w:eastAsia="en-US"/>
    </w:rPr>
  </w:style>
  <w:style w:type="character" w:customStyle="1" w:styleId="TACChar">
    <w:name w:val="TAC Char"/>
    <w:basedOn w:val="a2"/>
    <w:link w:val="TAC"/>
    <w:rsid w:val="00A746E3"/>
    <w:rPr>
      <w:rFonts w:ascii="Arial" w:eastAsiaTheme="minorEastAsia" w:hAnsi="Arial"/>
      <w:sz w:val="18"/>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numbering" w:customStyle="1" w:styleId="a5">
    <w:name w:val="111111"/>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858486">
      <w:bodyDiv w:val="1"/>
      <w:marLeft w:val="0"/>
      <w:marRight w:val="0"/>
      <w:marTop w:val="0"/>
      <w:marBottom w:val="0"/>
      <w:divBdr>
        <w:top w:val="none" w:sz="0" w:space="0" w:color="auto"/>
        <w:left w:val="none" w:sz="0" w:space="0" w:color="auto"/>
        <w:bottom w:val="none" w:sz="0" w:space="0" w:color="auto"/>
        <w:right w:val="none" w:sz="0" w:space="0" w:color="auto"/>
      </w:divBdr>
      <w:divsChild>
        <w:div w:id="1690645865">
          <w:marLeft w:val="0"/>
          <w:marRight w:val="0"/>
          <w:marTop w:val="0"/>
          <w:marBottom w:val="0"/>
          <w:divBdr>
            <w:top w:val="none" w:sz="0" w:space="0" w:color="auto"/>
            <w:left w:val="none" w:sz="0" w:space="0" w:color="auto"/>
            <w:bottom w:val="none" w:sz="0" w:space="0" w:color="auto"/>
            <w:right w:val="none" w:sz="0" w:space="0" w:color="auto"/>
          </w:divBdr>
          <w:divsChild>
            <w:div w:id="40176557">
              <w:marLeft w:val="0"/>
              <w:marRight w:val="0"/>
              <w:marTop w:val="0"/>
              <w:marBottom w:val="0"/>
              <w:divBdr>
                <w:top w:val="none" w:sz="0" w:space="0" w:color="auto"/>
                <w:left w:val="none" w:sz="0" w:space="0" w:color="auto"/>
                <w:bottom w:val="none" w:sz="0" w:space="0" w:color="auto"/>
                <w:right w:val="none" w:sz="0" w:space="0" w:color="auto"/>
              </w:divBdr>
              <w:divsChild>
                <w:div w:id="290980027">
                  <w:marLeft w:val="0"/>
                  <w:marRight w:val="0"/>
                  <w:marTop w:val="0"/>
                  <w:marBottom w:val="0"/>
                  <w:divBdr>
                    <w:top w:val="none" w:sz="0" w:space="0" w:color="auto"/>
                    <w:left w:val="none" w:sz="0" w:space="0" w:color="auto"/>
                    <w:bottom w:val="none" w:sz="0" w:space="0" w:color="auto"/>
                    <w:right w:val="none" w:sz="0" w:space="0" w:color="auto"/>
                  </w:divBdr>
                  <w:divsChild>
                    <w:div w:id="13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97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mailto:doc@zte.com.cn" TargetMode="External"/><Relationship Id="rId26" Type="http://schemas.openxmlformats.org/officeDocument/2006/relationships/image" Target="media/image9.wmf"/><Relationship Id="rId39" Type="http://schemas.openxmlformats.org/officeDocument/2006/relationships/image" Target="media/image20.emf"/><Relationship Id="rId21" Type="http://schemas.openxmlformats.org/officeDocument/2006/relationships/footer" Target="footer4.xml"/><Relationship Id="rId34" Type="http://schemas.openxmlformats.org/officeDocument/2006/relationships/oleObject" Target="embeddings/Microsoft_Excel_97-2003____1.xls"/><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oleObject" Target="embeddings/oleObject3.bin"/><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upport.zte.com.cn"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5.xml"/><Relationship Id="rId29" Type="http://schemas.openxmlformats.org/officeDocument/2006/relationships/image" Target="media/image12.wmf"/><Relationship Id="rId41" Type="http://schemas.openxmlformats.org/officeDocument/2006/relationships/image" Target="media/image21.png"/><Relationship Id="rId54"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wmf"/><Relationship Id="rId37" Type="http://schemas.openxmlformats.org/officeDocument/2006/relationships/image" Target="media/image18.png"/><Relationship Id="rId40" Type="http://schemas.openxmlformats.org/officeDocument/2006/relationships/oleObject" Target="embeddings/oleObject2.bin"/><Relationship Id="rId45" Type="http://schemas.openxmlformats.org/officeDocument/2006/relationships/image" Target="media/image25.jpeg"/><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wmf"/><Relationship Id="rId36" Type="http://schemas.openxmlformats.org/officeDocument/2006/relationships/oleObject" Target="embeddings/oleObject1.bin"/><Relationship Id="rId49" Type="http://schemas.openxmlformats.org/officeDocument/2006/relationships/image" Target="media/image29.emf"/><Relationship Id="rId57" Type="http://schemas.openxmlformats.org/officeDocument/2006/relationships/footer" Target="footer6.xm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14.wmf"/><Relationship Id="rId44" Type="http://schemas.openxmlformats.org/officeDocument/2006/relationships/image" Target="media/image24.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comments" Target="comments.xml"/><Relationship Id="rId27" Type="http://schemas.openxmlformats.org/officeDocument/2006/relationships/image" Target="media/image10.wmf"/><Relationship Id="rId30" Type="http://schemas.openxmlformats.org/officeDocument/2006/relationships/image" Target="media/image13.wmf"/><Relationship Id="rId35" Type="http://schemas.openxmlformats.org/officeDocument/2006/relationships/image" Target="media/image17.emf"/><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0.png"/><Relationship Id="rId3" Type="http://schemas.microsoft.com/office/2007/relationships/stylesWithEffects" Target="stylesWithEffect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32.wmf"/></Relationships>
</file>

<file path=word/_rels/settings.xml.rels><?xml version="1.0" encoding="UTF-8" standalone="yes"?>
<Relationships xmlns="http://schemas.openxmlformats.org/package/2006/relationships"><Relationship Id="rId1" Type="http://schemas.openxmlformats.org/officeDocument/2006/relationships/attachedTemplate" Target="file:///E:\2011%20LTE&#25216;&#26415;\LTE&#25991;&#26723;&#32534;&#20889;\&#20013;&#20852;&#36890;&#35759;&#32479;&#19968;&#26679;&#24335;&#27169;&#26495;_V1.3_CH.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中兴通讯统一样式模板_V1.3_CH</Template>
  <TotalTime>688</TotalTime>
  <Pages>34</Pages>
  <Words>3181</Words>
  <Characters>18133</Characters>
  <Application>Microsoft Office Word</Application>
  <DocSecurity>0</DocSecurity>
  <Lines>151</Lines>
  <Paragraphs>42</Paragraphs>
  <ScaleCrop>false</ScaleCrop>
  <Company>ZTE</Company>
  <LinksUpToDate>false</LinksUpToDate>
  <CharactersWithSpaces>21272</CharactersWithSpaces>
  <SharedDoc>false</SharedDoc>
  <HLinks>
    <vt:vector size="162" baseType="variant">
      <vt:variant>
        <vt:i4>1441851</vt:i4>
      </vt:variant>
      <vt:variant>
        <vt:i4>188</vt:i4>
      </vt:variant>
      <vt:variant>
        <vt:i4>0</vt:i4>
      </vt:variant>
      <vt:variant>
        <vt:i4>5</vt:i4>
      </vt:variant>
      <vt:variant>
        <vt:lpwstr/>
      </vt:variant>
      <vt:variant>
        <vt:lpwstr>_Toc257790736</vt:lpwstr>
      </vt:variant>
      <vt:variant>
        <vt:i4>1441851</vt:i4>
      </vt:variant>
      <vt:variant>
        <vt:i4>182</vt:i4>
      </vt:variant>
      <vt:variant>
        <vt:i4>0</vt:i4>
      </vt:variant>
      <vt:variant>
        <vt:i4>5</vt:i4>
      </vt:variant>
      <vt:variant>
        <vt:lpwstr/>
      </vt:variant>
      <vt:variant>
        <vt:lpwstr>_Toc257790735</vt:lpwstr>
      </vt:variant>
      <vt:variant>
        <vt:i4>1441851</vt:i4>
      </vt:variant>
      <vt:variant>
        <vt:i4>176</vt:i4>
      </vt:variant>
      <vt:variant>
        <vt:i4>0</vt:i4>
      </vt:variant>
      <vt:variant>
        <vt:i4>5</vt:i4>
      </vt:variant>
      <vt:variant>
        <vt:lpwstr/>
      </vt:variant>
      <vt:variant>
        <vt:lpwstr>_Toc257790734</vt:lpwstr>
      </vt:variant>
      <vt:variant>
        <vt:i4>1441851</vt:i4>
      </vt:variant>
      <vt:variant>
        <vt:i4>167</vt:i4>
      </vt:variant>
      <vt:variant>
        <vt:i4>0</vt:i4>
      </vt:variant>
      <vt:variant>
        <vt:i4>5</vt:i4>
      </vt:variant>
      <vt:variant>
        <vt:lpwstr/>
      </vt:variant>
      <vt:variant>
        <vt:lpwstr>_Toc257790733</vt:lpwstr>
      </vt:variant>
      <vt:variant>
        <vt:i4>1441851</vt:i4>
      </vt:variant>
      <vt:variant>
        <vt:i4>161</vt:i4>
      </vt:variant>
      <vt:variant>
        <vt:i4>0</vt:i4>
      </vt:variant>
      <vt:variant>
        <vt:i4>5</vt:i4>
      </vt:variant>
      <vt:variant>
        <vt:lpwstr/>
      </vt:variant>
      <vt:variant>
        <vt:lpwstr>_Toc257790732</vt:lpwstr>
      </vt:variant>
      <vt:variant>
        <vt:i4>1179707</vt:i4>
      </vt:variant>
      <vt:variant>
        <vt:i4>152</vt:i4>
      </vt:variant>
      <vt:variant>
        <vt:i4>0</vt:i4>
      </vt:variant>
      <vt:variant>
        <vt:i4>5</vt:i4>
      </vt:variant>
      <vt:variant>
        <vt:lpwstr/>
      </vt:variant>
      <vt:variant>
        <vt:lpwstr>_Toc255396559</vt:lpwstr>
      </vt:variant>
      <vt:variant>
        <vt:i4>1179707</vt:i4>
      </vt:variant>
      <vt:variant>
        <vt:i4>146</vt:i4>
      </vt:variant>
      <vt:variant>
        <vt:i4>0</vt:i4>
      </vt:variant>
      <vt:variant>
        <vt:i4>5</vt:i4>
      </vt:variant>
      <vt:variant>
        <vt:lpwstr/>
      </vt:variant>
      <vt:variant>
        <vt:lpwstr>_Toc255396558</vt:lpwstr>
      </vt:variant>
      <vt:variant>
        <vt:i4>1179707</vt:i4>
      </vt:variant>
      <vt:variant>
        <vt:i4>140</vt:i4>
      </vt:variant>
      <vt:variant>
        <vt:i4>0</vt:i4>
      </vt:variant>
      <vt:variant>
        <vt:i4>5</vt:i4>
      </vt:variant>
      <vt:variant>
        <vt:lpwstr/>
      </vt:variant>
      <vt:variant>
        <vt:lpwstr>_Toc255396557</vt:lpwstr>
      </vt:variant>
      <vt:variant>
        <vt:i4>1179707</vt:i4>
      </vt:variant>
      <vt:variant>
        <vt:i4>134</vt:i4>
      </vt:variant>
      <vt:variant>
        <vt:i4>0</vt:i4>
      </vt:variant>
      <vt:variant>
        <vt:i4>5</vt:i4>
      </vt:variant>
      <vt:variant>
        <vt:lpwstr/>
      </vt:variant>
      <vt:variant>
        <vt:lpwstr>_Toc255396556</vt:lpwstr>
      </vt:variant>
      <vt:variant>
        <vt:i4>1179707</vt:i4>
      </vt:variant>
      <vt:variant>
        <vt:i4>128</vt:i4>
      </vt:variant>
      <vt:variant>
        <vt:i4>0</vt:i4>
      </vt:variant>
      <vt:variant>
        <vt:i4>5</vt:i4>
      </vt:variant>
      <vt:variant>
        <vt:lpwstr/>
      </vt:variant>
      <vt:variant>
        <vt:lpwstr>_Toc255396555</vt:lpwstr>
      </vt:variant>
      <vt:variant>
        <vt:i4>1179707</vt:i4>
      </vt:variant>
      <vt:variant>
        <vt:i4>122</vt:i4>
      </vt:variant>
      <vt:variant>
        <vt:i4>0</vt:i4>
      </vt:variant>
      <vt:variant>
        <vt:i4>5</vt:i4>
      </vt:variant>
      <vt:variant>
        <vt:lpwstr/>
      </vt:variant>
      <vt:variant>
        <vt:lpwstr>_Toc255396554</vt:lpwstr>
      </vt:variant>
      <vt:variant>
        <vt:i4>1179707</vt:i4>
      </vt:variant>
      <vt:variant>
        <vt:i4>116</vt:i4>
      </vt:variant>
      <vt:variant>
        <vt:i4>0</vt:i4>
      </vt:variant>
      <vt:variant>
        <vt:i4>5</vt:i4>
      </vt:variant>
      <vt:variant>
        <vt:lpwstr/>
      </vt:variant>
      <vt:variant>
        <vt:lpwstr>_Toc255396553</vt:lpwstr>
      </vt:variant>
      <vt:variant>
        <vt:i4>1179707</vt:i4>
      </vt:variant>
      <vt:variant>
        <vt:i4>110</vt:i4>
      </vt:variant>
      <vt:variant>
        <vt:i4>0</vt:i4>
      </vt:variant>
      <vt:variant>
        <vt:i4>5</vt:i4>
      </vt:variant>
      <vt:variant>
        <vt:lpwstr/>
      </vt:variant>
      <vt:variant>
        <vt:lpwstr>_Toc255396552</vt:lpwstr>
      </vt:variant>
      <vt:variant>
        <vt:i4>1179707</vt:i4>
      </vt:variant>
      <vt:variant>
        <vt:i4>104</vt:i4>
      </vt:variant>
      <vt:variant>
        <vt:i4>0</vt:i4>
      </vt:variant>
      <vt:variant>
        <vt:i4>5</vt:i4>
      </vt:variant>
      <vt:variant>
        <vt:lpwstr/>
      </vt:variant>
      <vt:variant>
        <vt:lpwstr>_Toc255396551</vt:lpwstr>
      </vt:variant>
      <vt:variant>
        <vt:i4>1179707</vt:i4>
      </vt:variant>
      <vt:variant>
        <vt:i4>98</vt:i4>
      </vt:variant>
      <vt:variant>
        <vt:i4>0</vt:i4>
      </vt:variant>
      <vt:variant>
        <vt:i4>5</vt:i4>
      </vt:variant>
      <vt:variant>
        <vt:lpwstr/>
      </vt:variant>
      <vt:variant>
        <vt:lpwstr>_Toc255396550</vt:lpwstr>
      </vt:variant>
      <vt:variant>
        <vt:i4>1245243</vt:i4>
      </vt:variant>
      <vt:variant>
        <vt:i4>92</vt:i4>
      </vt:variant>
      <vt:variant>
        <vt:i4>0</vt:i4>
      </vt:variant>
      <vt:variant>
        <vt:i4>5</vt:i4>
      </vt:variant>
      <vt:variant>
        <vt:lpwstr/>
      </vt:variant>
      <vt:variant>
        <vt:lpwstr>_Toc255396549</vt:lpwstr>
      </vt:variant>
      <vt:variant>
        <vt:i4>1245243</vt:i4>
      </vt:variant>
      <vt:variant>
        <vt:i4>86</vt:i4>
      </vt:variant>
      <vt:variant>
        <vt:i4>0</vt:i4>
      </vt:variant>
      <vt:variant>
        <vt:i4>5</vt:i4>
      </vt:variant>
      <vt:variant>
        <vt:lpwstr/>
      </vt:variant>
      <vt:variant>
        <vt:lpwstr>_Toc255396548</vt:lpwstr>
      </vt:variant>
      <vt:variant>
        <vt:i4>1245243</vt:i4>
      </vt:variant>
      <vt:variant>
        <vt:i4>80</vt:i4>
      </vt:variant>
      <vt:variant>
        <vt:i4>0</vt:i4>
      </vt:variant>
      <vt:variant>
        <vt:i4>5</vt:i4>
      </vt:variant>
      <vt:variant>
        <vt:lpwstr/>
      </vt:variant>
      <vt:variant>
        <vt:lpwstr>_Toc255396547</vt:lpwstr>
      </vt:variant>
      <vt:variant>
        <vt:i4>1245243</vt:i4>
      </vt:variant>
      <vt:variant>
        <vt:i4>74</vt:i4>
      </vt:variant>
      <vt:variant>
        <vt:i4>0</vt:i4>
      </vt:variant>
      <vt:variant>
        <vt:i4>5</vt:i4>
      </vt:variant>
      <vt:variant>
        <vt:lpwstr/>
      </vt:variant>
      <vt:variant>
        <vt:lpwstr>_Toc255396546</vt:lpwstr>
      </vt:variant>
      <vt:variant>
        <vt:i4>1245243</vt:i4>
      </vt:variant>
      <vt:variant>
        <vt:i4>68</vt:i4>
      </vt:variant>
      <vt:variant>
        <vt:i4>0</vt:i4>
      </vt:variant>
      <vt:variant>
        <vt:i4>5</vt:i4>
      </vt:variant>
      <vt:variant>
        <vt:lpwstr/>
      </vt:variant>
      <vt:variant>
        <vt:lpwstr>_Toc255396545</vt:lpwstr>
      </vt:variant>
      <vt:variant>
        <vt:i4>1245243</vt:i4>
      </vt:variant>
      <vt:variant>
        <vt:i4>62</vt:i4>
      </vt:variant>
      <vt:variant>
        <vt:i4>0</vt:i4>
      </vt:variant>
      <vt:variant>
        <vt:i4>5</vt:i4>
      </vt:variant>
      <vt:variant>
        <vt:lpwstr/>
      </vt:variant>
      <vt:variant>
        <vt:lpwstr>_Toc255396544</vt:lpwstr>
      </vt:variant>
      <vt:variant>
        <vt:i4>1245243</vt:i4>
      </vt:variant>
      <vt:variant>
        <vt:i4>56</vt:i4>
      </vt:variant>
      <vt:variant>
        <vt:i4>0</vt:i4>
      </vt:variant>
      <vt:variant>
        <vt:i4>5</vt:i4>
      </vt:variant>
      <vt:variant>
        <vt:lpwstr/>
      </vt:variant>
      <vt:variant>
        <vt:lpwstr>_Toc255396543</vt:lpwstr>
      </vt:variant>
      <vt:variant>
        <vt:i4>1245243</vt:i4>
      </vt:variant>
      <vt:variant>
        <vt:i4>50</vt:i4>
      </vt:variant>
      <vt:variant>
        <vt:i4>0</vt:i4>
      </vt:variant>
      <vt:variant>
        <vt:i4>5</vt:i4>
      </vt:variant>
      <vt:variant>
        <vt:lpwstr/>
      </vt:variant>
      <vt:variant>
        <vt:lpwstr>_Toc255396542</vt:lpwstr>
      </vt:variant>
      <vt:variant>
        <vt:i4>1245243</vt:i4>
      </vt:variant>
      <vt:variant>
        <vt:i4>44</vt:i4>
      </vt:variant>
      <vt:variant>
        <vt:i4>0</vt:i4>
      </vt:variant>
      <vt:variant>
        <vt:i4>5</vt:i4>
      </vt:variant>
      <vt:variant>
        <vt:lpwstr/>
      </vt:variant>
      <vt:variant>
        <vt:lpwstr>_Toc255396541</vt:lpwstr>
      </vt:variant>
      <vt:variant>
        <vt:i4>1245243</vt:i4>
      </vt:variant>
      <vt:variant>
        <vt:i4>38</vt:i4>
      </vt:variant>
      <vt:variant>
        <vt:i4>0</vt:i4>
      </vt:variant>
      <vt:variant>
        <vt:i4>5</vt:i4>
      </vt:variant>
      <vt:variant>
        <vt:lpwstr/>
      </vt:variant>
      <vt:variant>
        <vt:lpwstr>_Toc255396540</vt:lpwstr>
      </vt:variant>
      <vt:variant>
        <vt:i4>1507454</vt:i4>
      </vt:variant>
      <vt:variant>
        <vt:i4>3</vt:i4>
      </vt:variant>
      <vt:variant>
        <vt:i4>0</vt:i4>
      </vt:variant>
      <vt:variant>
        <vt:i4>5</vt:i4>
      </vt:variant>
      <vt:variant>
        <vt:lpwstr>mailto:doc@zte.com.cn</vt:lpwstr>
      </vt:variant>
      <vt:variant>
        <vt:lpwstr/>
      </vt:variant>
      <vt:variant>
        <vt:i4>7208997</vt:i4>
      </vt:variant>
      <vt:variant>
        <vt:i4>0</vt:i4>
      </vt:variant>
      <vt:variant>
        <vt:i4>0</vt:i4>
      </vt:variant>
      <vt:variant>
        <vt:i4>5</vt:i4>
      </vt:variant>
      <vt:variant>
        <vt:lpwstr>http://support.zte.com.cn/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YJH</dc:creator>
  <cp:keywords/>
  <dc:description/>
  <cp:lastModifiedBy>微软用户</cp:lastModifiedBy>
  <cp:revision>107</cp:revision>
  <dcterms:created xsi:type="dcterms:W3CDTF">2011-02-24T01:53:00Z</dcterms:created>
  <dcterms:modified xsi:type="dcterms:W3CDTF">2013-11-07T02:41:00Z</dcterms:modified>
</cp:coreProperties>
</file>